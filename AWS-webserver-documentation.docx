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DA65FE" w14:textId="2FD51705" w:rsidR="00553FAD" w:rsidRDefault="00553FAD" w:rsidP="000C2B8E">
      <w:pPr>
        <w:pStyle w:val="TOCHeading"/>
      </w:pPr>
      <w:r>
        <w:t>Webserver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62053043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5C90694" w14:textId="64ECBB4D" w:rsidR="009D08A2" w:rsidRDefault="009D08A2">
          <w:pPr>
            <w:pStyle w:val="TOCHeading"/>
          </w:pPr>
          <w:r>
            <w:t>Table of Contents</w:t>
          </w:r>
        </w:p>
        <w:p w14:paraId="4DDFFC98" w14:textId="6CBC87E5" w:rsidR="0035037A" w:rsidRDefault="009D08A2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963815" w:history="1">
            <w:r w:rsidR="0035037A" w:rsidRPr="009145F0">
              <w:rPr>
                <w:rStyle w:val="Hyperlink"/>
                <w:bCs/>
                <w:noProof/>
              </w:rPr>
              <w:t>VPC Creation</w:t>
            </w:r>
            <w:r w:rsidR="0035037A">
              <w:rPr>
                <w:noProof/>
                <w:webHidden/>
              </w:rPr>
              <w:tab/>
            </w:r>
            <w:r w:rsidR="0035037A">
              <w:rPr>
                <w:noProof/>
                <w:webHidden/>
              </w:rPr>
              <w:fldChar w:fldCharType="begin"/>
            </w:r>
            <w:r w:rsidR="0035037A">
              <w:rPr>
                <w:noProof/>
                <w:webHidden/>
              </w:rPr>
              <w:instrText xml:space="preserve"> PAGEREF _Toc150963815 \h </w:instrText>
            </w:r>
            <w:r w:rsidR="0035037A">
              <w:rPr>
                <w:noProof/>
                <w:webHidden/>
              </w:rPr>
            </w:r>
            <w:r w:rsidR="0035037A">
              <w:rPr>
                <w:noProof/>
                <w:webHidden/>
              </w:rPr>
              <w:fldChar w:fldCharType="separate"/>
            </w:r>
            <w:r w:rsidR="0035037A">
              <w:rPr>
                <w:noProof/>
                <w:webHidden/>
              </w:rPr>
              <w:t>2</w:t>
            </w:r>
            <w:r w:rsidR="0035037A">
              <w:rPr>
                <w:noProof/>
                <w:webHidden/>
              </w:rPr>
              <w:fldChar w:fldCharType="end"/>
            </w:r>
          </w:hyperlink>
        </w:p>
        <w:p w14:paraId="24EA2E2F" w14:textId="1E7B275A" w:rsidR="0035037A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i w:val="0"/>
              <w:noProof/>
            </w:rPr>
          </w:pPr>
          <w:hyperlink w:anchor="_Toc150963816" w:history="1">
            <w:r w:rsidR="0035037A" w:rsidRPr="009145F0">
              <w:rPr>
                <w:rStyle w:val="Hyperlink"/>
                <w:noProof/>
              </w:rPr>
              <w:t>NextCloud Security Group Creation</w:t>
            </w:r>
            <w:r w:rsidR="0035037A">
              <w:rPr>
                <w:noProof/>
                <w:webHidden/>
              </w:rPr>
              <w:tab/>
            </w:r>
            <w:r w:rsidR="0035037A">
              <w:rPr>
                <w:noProof/>
                <w:webHidden/>
              </w:rPr>
              <w:fldChar w:fldCharType="begin"/>
            </w:r>
            <w:r w:rsidR="0035037A">
              <w:rPr>
                <w:noProof/>
                <w:webHidden/>
              </w:rPr>
              <w:instrText xml:space="preserve"> PAGEREF _Toc150963816 \h </w:instrText>
            </w:r>
            <w:r w:rsidR="0035037A">
              <w:rPr>
                <w:noProof/>
                <w:webHidden/>
              </w:rPr>
            </w:r>
            <w:r w:rsidR="0035037A">
              <w:rPr>
                <w:noProof/>
                <w:webHidden/>
              </w:rPr>
              <w:fldChar w:fldCharType="separate"/>
            </w:r>
            <w:r w:rsidR="0035037A">
              <w:rPr>
                <w:noProof/>
                <w:webHidden/>
              </w:rPr>
              <w:t>3</w:t>
            </w:r>
            <w:r w:rsidR="0035037A">
              <w:rPr>
                <w:noProof/>
                <w:webHidden/>
              </w:rPr>
              <w:fldChar w:fldCharType="end"/>
            </w:r>
          </w:hyperlink>
        </w:p>
        <w:p w14:paraId="46FA882E" w14:textId="03D330F8" w:rsidR="0035037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noProof/>
            </w:rPr>
          </w:pPr>
          <w:hyperlink w:anchor="_Toc150963817" w:history="1">
            <w:r w:rsidR="0035037A" w:rsidRPr="009145F0">
              <w:rPr>
                <w:rStyle w:val="Hyperlink"/>
                <w:bCs/>
                <w:noProof/>
              </w:rPr>
              <w:t>EFS Storage and S3 bucket creation</w:t>
            </w:r>
            <w:r w:rsidR="0035037A">
              <w:rPr>
                <w:noProof/>
                <w:webHidden/>
              </w:rPr>
              <w:tab/>
            </w:r>
            <w:r w:rsidR="0035037A">
              <w:rPr>
                <w:noProof/>
                <w:webHidden/>
              </w:rPr>
              <w:fldChar w:fldCharType="begin"/>
            </w:r>
            <w:r w:rsidR="0035037A">
              <w:rPr>
                <w:noProof/>
                <w:webHidden/>
              </w:rPr>
              <w:instrText xml:space="preserve"> PAGEREF _Toc150963817 \h </w:instrText>
            </w:r>
            <w:r w:rsidR="0035037A">
              <w:rPr>
                <w:noProof/>
                <w:webHidden/>
              </w:rPr>
            </w:r>
            <w:r w:rsidR="0035037A">
              <w:rPr>
                <w:noProof/>
                <w:webHidden/>
              </w:rPr>
              <w:fldChar w:fldCharType="separate"/>
            </w:r>
            <w:r w:rsidR="0035037A">
              <w:rPr>
                <w:noProof/>
                <w:webHidden/>
              </w:rPr>
              <w:t>4</w:t>
            </w:r>
            <w:r w:rsidR="0035037A">
              <w:rPr>
                <w:noProof/>
                <w:webHidden/>
              </w:rPr>
              <w:fldChar w:fldCharType="end"/>
            </w:r>
          </w:hyperlink>
        </w:p>
        <w:p w14:paraId="14473504" w14:textId="70D5A61B" w:rsidR="0035037A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i w:val="0"/>
              <w:noProof/>
            </w:rPr>
          </w:pPr>
          <w:hyperlink w:anchor="_Toc150963818" w:history="1">
            <w:r w:rsidR="0035037A" w:rsidRPr="009145F0">
              <w:rPr>
                <w:rStyle w:val="Hyperlink"/>
                <w:noProof/>
              </w:rPr>
              <w:t>Step 1: Create EFS Storage</w:t>
            </w:r>
            <w:r w:rsidR="0035037A">
              <w:rPr>
                <w:noProof/>
                <w:webHidden/>
              </w:rPr>
              <w:tab/>
            </w:r>
            <w:r w:rsidR="0035037A">
              <w:rPr>
                <w:noProof/>
                <w:webHidden/>
              </w:rPr>
              <w:fldChar w:fldCharType="begin"/>
            </w:r>
            <w:r w:rsidR="0035037A">
              <w:rPr>
                <w:noProof/>
                <w:webHidden/>
              </w:rPr>
              <w:instrText xml:space="preserve"> PAGEREF _Toc150963818 \h </w:instrText>
            </w:r>
            <w:r w:rsidR="0035037A">
              <w:rPr>
                <w:noProof/>
                <w:webHidden/>
              </w:rPr>
            </w:r>
            <w:r w:rsidR="0035037A">
              <w:rPr>
                <w:noProof/>
                <w:webHidden/>
              </w:rPr>
              <w:fldChar w:fldCharType="separate"/>
            </w:r>
            <w:r w:rsidR="0035037A">
              <w:rPr>
                <w:noProof/>
                <w:webHidden/>
              </w:rPr>
              <w:t>4</w:t>
            </w:r>
            <w:r w:rsidR="0035037A">
              <w:rPr>
                <w:noProof/>
                <w:webHidden/>
              </w:rPr>
              <w:fldChar w:fldCharType="end"/>
            </w:r>
          </w:hyperlink>
        </w:p>
        <w:p w14:paraId="0AC987F0" w14:textId="32CBC91B" w:rsidR="0035037A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i w:val="0"/>
              <w:noProof/>
            </w:rPr>
          </w:pPr>
          <w:hyperlink w:anchor="_Toc150963819" w:history="1">
            <w:r w:rsidR="0035037A" w:rsidRPr="009145F0">
              <w:rPr>
                <w:rStyle w:val="Hyperlink"/>
                <w:noProof/>
              </w:rPr>
              <w:t>Step 2: Create an S3 Bucket</w:t>
            </w:r>
            <w:r w:rsidR="0035037A">
              <w:rPr>
                <w:noProof/>
                <w:webHidden/>
              </w:rPr>
              <w:tab/>
            </w:r>
            <w:r w:rsidR="0035037A">
              <w:rPr>
                <w:noProof/>
                <w:webHidden/>
              </w:rPr>
              <w:fldChar w:fldCharType="begin"/>
            </w:r>
            <w:r w:rsidR="0035037A">
              <w:rPr>
                <w:noProof/>
                <w:webHidden/>
              </w:rPr>
              <w:instrText xml:space="preserve"> PAGEREF _Toc150963819 \h </w:instrText>
            </w:r>
            <w:r w:rsidR="0035037A">
              <w:rPr>
                <w:noProof/>
                <w:webHidden/>
              </w:rPr>
            </w:r>
            <w:r w:rsidR="0035037A">
              <w:rPr>
                <w:noProof/>
                <w:webHidden/>
              </w:rPr>
              <w:fldChar w:fldCharType="separate"/>
            </w:r>
            <w:r w:rsidR="0035037A">
              <w:rPr>
                <w:noProof/>
                <w:webHidden/>
              </w:rPr>
              <w:t>5</w:t>
            </w:r>
            <w:r w:rsidR="0035037A">
              <w:rPr>
                <w:noProof/>
                <w:webHidden/>
              </w:rPr>
              <w:fldChar w:fldCharType="end"/>
            </w:r>
          </w:hyperlink>
        </w:p>
        <w:p w14:paraId="7070BF7A" w14:textId="57EF0F29" w:rsidR="0035037A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i w:val="0"/>
              <w:noProof/>
            </w:rPr>
          </w:pPr>
          <w:hyperlink w:anchor="_Toc150963820" w:history="1">
            <w:r w:rsidR="0035037A" w:rsidRPr="009145F0">
              <w:rPr>
                <w:rStyle w:val="Hyperlink"/>
                <w:noProof/>
              </w:rPr>
              <w:t>Step 3: S3 Policy Generation</w:t>
            </w:r>
            <w:r w:rsidR="0035037A">
              <w:rPr>
                <w:noProof/>
                <w:webHidden/>
              </w:rPr>
              <w:tab/>
            </w:r>
            <w:r w:rsidR="0035037A">
              <w:rPr>
                <w:noProof/>
                <w:webHidden/>
              </w:rPr>
              <w:fldChar w:fldCharType="begin"/>
            </w:r>
            <w:r w:rsidR="0035037A">
              <w:rPr>
                <w:noProof/>
                <w:webHidden/>
              </w:rPr>
              <w:instrText xml:space="preserve"> PAGEREF _Toc150963820 \h </w:instrText>
            </w:r>
            <w:r w:rsidR="0035037A">
              <w:rPr>
                <w:noProof/>
                <w:webHidden/>
              </w:rPr>
            </w:r>
            <w:r w:rsidR="0035037A">
              <w:rPr>
                <w:noProof/>
                <w:webHidden/>
              </w:rPr>
              <w:fldChar w:fldCharType="separate"/>
            </w:r>
            <w:r w:rsidR="0035037A">
              <w:rPr>
                <w:noProof/>
                <w:webHidden/>
              </w:rPr>
              <w:t>6</w:t>
            </w:r>
            <w:r w:rsidR="0035037A">
              <w:rPr>
                <w:noProof/>
                <w:webHidden/>
              </w:rPr>
              <w:fldChar w:fldCharType="end"/>
            </w:r>
          </w:hyperlink>
        </w:p>
        <w:p w14:paraId="306E9B7D" w14:textId="571C084B" w:rsidR="0035037A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i w:val="0"/>
              <w:noProof/>
            </w:rPr>
          </w:pPr>
          <w:hyperlink w:anchor="_Toc150963821" w:history="1">
            <w:r w:rsidR="0035037A" w:rsidRPr="009145F0">
              <w:rPr>
                <w:rStyle w:val="Hyperlink"/>
                <w:noProof/>
              </w:rPr>
              <w:t>Step 4: S3 Lifecycle Rule Configuration</w:t>
            </w:r>
            <w:r w:rsidR="0035037A">
              <w:rPr>
                <w:noProof/>
                <w:webHidden/>
              </w:rPr>
              <w:tab/>
            </w:r>
            <w:r w:rsidR="0035037A">
              <w:rPr>
                <w:noProof/>
                <w:webHidden/>
              </w:rPr>
              <w:fldChar w:fldCharType="begin"/>
            </w:r>
            <w:r w:rsidR="0035037A">
              <w:rPr>
                <w:noProof/>
                <w:webHidden/>
              </w:rPr>
              <w:instrText xml:space="preserve"> PAGEREF _Toc150963821 \h </w:instrText>
            </w:r>
            <w:r w:rsidR="0035037A">
              <w:rPr>
                <w:noProof/>
                <w:webHidden/>
              </w:rPr>
            </w:r>
            <w:r w:rsidR="0035037A">
              <w:rPr>
                <w:noProof/>
                <w:webHidden/>
              </w:rPr>
              <w:fldChar w:fldCharType="separate"/>
            </w:r>
            <w:r w:rsidR="0035037A">
              <w:rPr>
                <w:noProof/>
                <w:webHidden/>
              </w:rPr>
              <w:t>7</w:t>
            </w:r>
            <w:r w:rsidR="0035037A">
              <w:rPr>
                <w:noProof/>
                <w:webHidden/>
              </w:rPr>
              <w:fldChar w:fldCharType="end"/>
            </w:r>
          </w:hyperlink>
        </w:p>
        <w:p w14:paraId="1E4FE11B" w14:textId="15D55850" w:rsidR="0035037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noProof/>
            </w:rPr>
          </w:pPr>
          <w:hyperlink w:anchor="_Toc150963822" w:history="1">
            <w:r w:rsidR="0035037A" w:rsidRPr="009145F0">
              <w:rPr>
                <w:rStyle w:val="Hyperlink"/>
                <w:noProof/>
              </w:rPr>
              <w:t>Creation of EC2</w:t>
            </w:r>
            <w:r w:rsidR="0035037A">
              <w:rPr>
                <w:noProof/>
                <w:webHidden/>
              </w:rPr>
              <w:tab/>
            </w:r>
            <w:r w:rsidR="0035037A">
              <w:rPr>
                <w:noProof/>
                <w:webHidden/>
              </w:rPr>
              <w:fldChar w:fldCharType="begin"/>
            </w:r>
            <w:r w:rsidR="0035037A">
              <w:rPr>
                <w:noProof/>
                <w:webHidden/>
              </w:rPr>
              <w:instrText xml:space="preserve"> PAGEREF _Toc150963822 \h </w:instrText>
            </w:r>
            <w:r w:rsidR="0035037A">
              <w:rPr>
                <w:noProof/>
                <w:webHidden/>
              </w:rPr>
            </w:r>
            <w:r w:rsidR="0035037A">
              <w:rPr>
                <w:noProof/>
                <w:webHidden/>
              </w:rPr>
              <w:fldChar w:fldCharType="separate"/>
            </w:r>
            <w:r w:rsidR="0035037A">
              <w:rPr>
                <w:noProof/>
                <w:webHidden/>
              </w:rPr>
              <w:t>7</w:t>
            </w:r>
            <w:r w:rsidR="0035037A">
              <w:rPr>
                <w:noProof/>
                <w:webHidden/>
              </w:rPr>
              <w:fldChar w:fldCharType="end"/>
            </w:r>
          </w:hyperlink>
        </w:p>
        <w:p w14:paraId="797B825A" w14:textId="22613542" w:rsidR="0035037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noProof/>
            </w:rPr>
          </w:pPr>
          <w:hyperlink w:anchor="_Toc150963823" w:history="1">
            <w:r w:rsidR="0035037A" w:rsidRPr="009145F0">
              <w:rPr>
                <w:rStyle w:val="Hyperlink"/>
                <w:noProof/>
              </w:rPr>
              <w:t>Creation of elastic IP</w:t>
            </w:r>
            <w:r w:rsidR="0035037A">
              <w:rPr>
                <w:noProof/>
                <w:webHidden/>
              </w:rPr>
              <w:tab/>
            </w:r>
            <w:r w:rsidR="0035037A">
              <w:rPr>
                <w:noProof/>
                <w:webHidden/>
              </w:rPr>
              <w:fldChar w:fldCharType="begin"/>
            </w:r>
            <w:r w:rsidR="0035037A">
              <w:rPr>
                <w:noProof/>
                <w:webHidden/>
              </w:rPr>
              <w:instrText xml:space="preserve"> PAGEREF _Toc150963823 \h </w:instrText>
            </w:r>
            <w:r w:rsidR="0035037A">
              <w:rPr>
                <w:noProof/>
                <w:webHidden/>
              </w:rPr>
            </w:r>
            <w:r w:rsidR="0035037A">
              <w:rPr>
                <w:noProof/>
                <w:webHidden/>
              </w:rPr>
              <w:fldChar w:fldCharType="separate"/>
            </w:r>
            <w:r w:rsidR="0035037A">
              <w:rPr>
                <w:noProof/>
                <w:webHidden/>
              </w:rPr>
              <w:t>9</w:t>
            </w:r>
            <w:r w:rsidR="0035037A">
              <w:rPr>
                <w:noProof/>
                <w:webHidden/>
              </w:rPr>
              <w:fldChar w:fldCharType="end"/>
            </w:r>
          </w:hyperlink>
        </w:p>
        <w:p w14:paraId="1244A3B8" w14:textId="537572F8" w:rsidR="0035037A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i w:val="0"/>
              <w:noProof/>
            </w:rPr>
          </w:pPr>
          <w:hyperlink w:anchor="_Toc150963824" w:history="1">
            <w:r w:rsidR="0035037A" w:rsidRPr="009145F0">
              <w:rPr>
                <w:rStyle w:val="Hyperlink"/>
                <w:noProof/>
              </w:rPr>
              <w:t>Create a Duck DNS domain</w:t>
            </w:r>
            <w:r w:rsidR="0035037A">
              <w:rPr>
                <w:noProof/>
                <w:webHidden/>
              </w:rPr>
              <w:tab/>
            </w:r>
            <w:r w:rsidR="0035037A">
              <w:rPr>
                <w:noProof/>
                <w:webHidden/>
              </w:rPr>
              <w:fldChar w:fldCharType="begin"/>
            </w:r>
            <w:r w:rsidR="0035037A">
              <w:rPr>
                <w:noProof/>
                <w:webHidden/>
              </w:rPr>
              <w:instrText xml:space="preserve"> PAGEREF _Toc150963824 \h </w:instrText>
            </w:r>
            <w:r w:rsidR="0035037A">
              <w:rPr>
                <w:noProof/>
                <w:webHidden/>
              </w:rPr>
            </w:r>
            <w:r w:rsidR="0035037A">
              <w:rPr>
                <w:noProof/>
                <w:webHidden/>
              </w:rPr>
              <w:fldChar w:fldCharType="separate"/>
            </w:r>
            <w:r w:rsidR="0035037A">
              <w:rPr>
                <w:noProof/>
                <w:webHidden/>
              </w:rPr>
              <w:t>9</w:t>
            </w:r>
            <w:r w:rsidR="0035037A">
              <w:rPr>
                <w:noProof/>
                <w:webHidden/>
              </w:rPr>
              <w:fldChar w:fldCharType="end"/>
            </w:r>
          </w:hyperlink>
        </w:p>
        <w:p w14:paraId="6E498868" w14:textId="7FDA9E7A" w:rsidR="0035037A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i w:val="0"/>
              <w:noProof/>
            </w:rPr>
          </w:pPr>
          <w:hyperlink w:anchor="_Toc150963825" w:history="1">
            <w:r w:rsidR="0035037A" w:rsidRPr="009145F0">
              <w:rPr>
                <w:rStyle w:val="Hyperlink"/>
                <w:noProof/>
              </w:rPr>
              <w:t>Configure CloudWatch Monitoring</w:t>
            </w:r>
            <w:r w:rsidR="0035037A">
              <w:rPr>
                <w:noProof/>
                <w:webHidden/>
              </w:rPr>
              <w:tab/>
            </w:r>
            <w:r w:rsidR="0035037A">
              <w:rPr>
                <w:noProof/>
                <w:webHidden/>
              </w:rPr>
              <w:fldChar w:fldCharType="begin"/>
            </w:r>
            <w:r w:rsidR="0035037A">
              <w:rPr>
                <w:noProof/>
                <w:webHidden/>
              </w:rPr>
              <w:instrText xml:space="preserve"> PAGEREF _Toc150963825 \h </w:instrText>
            </w:r>
            <w:r w:rsidR="0035037A">
              <w:rPr>
                <w:noProof/>
                <w:webHidden/>
              </w:rPr>
            </w:r>
            <w:r w:rsidR="0035037A">
              <w:rPr>
                <w:noProof/>
                <w:webHidden/>
              </w:rPr>
              <w:fldChar w:fldCharType="separate"/>
            </w:r>
            <w:r w:rsidR="0035037A">
              <w:rPr>
                <w:noProof/>
                <w:webHidden/>
              </w:rPr>
              <w:t>10</w:t>
            </w:r>
            <w:r w:rsidR="0035037A">
              <w:rPr>
                <w:noProof/>
                <w:webHidden/>
              </w:rPr>
              <w:fldChar w:fldCharType="end"/>
            </w:r>
          </w:hyperlink>
        </w:p>
        <w:p w14:paraId="1602F153" w14:textId="64E1CAAD" w:rsidR="0035037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noProof/>
            </w:rPr>
          </w:pPr>
          <w:hyperlink w:anchor="_Toc150963826" w:history="1">
            <w:r w:rsidR="0035037A" w:rsidRPr="009145F0">
              <w:rPr>
                <w:rStyle w:val="Hyperlink"/>
                <w:noProof/>
              </w:rPr>
              <w:t>Install NextCloud</w:t>
            </w:r>
            <w:r w:rsidR="0035037A">
              <w:rPr>
                <w:noProof/>
                <w:webHidden/>
              </w:rPr>
              <w:tab/>
            </w:r>
            <w:r w:rsidR="0035037A">
              <w:rPr>
                <w:noProof/>
                <w:webHidden/>
              </w:rPr>
              <w:fldChar w:fldCharType="begin"/>
            </w:r>
            <w:r w:rsidR="0035037A">
              <w:rPr>
                <w:noProof/>
                <w:webHidden/>
              </w:rPr>
              <w:instrText xml:space="preserve"> PAGEREF _Toc150963826 \h </w:instrText>
            </w:r>
            <w:r w:rsidR="0035037A">
              <w:rPr>
                <w:noProof/>
                <w:webHidden/>
              </w:rPr>
            </w:r>
            <w:r w:rsidR="0035037A">
              <w:rPr>
                <w:noProof/>
                <w:webHidden/>
              </w:rPr>
              <w:fldChar w:fldCharType="separate"/>
            </w:r>
            <w:r w:rsidR="0035037A">
              <w:rPr>
                <w:noProof/>
                <w:webHidden/>
              </w:rPr>
              <w:t>10</w:t>
            </w:r>
            <w:r w:rsidR="0035037A">
              <w:rPr>
                <w:noProof/>
                <w:webHidden/>
              </w:rPr>
              <w:fldChar w:fldCharType="end"/>
            </w:r>
          </w:hyperlink>
        </w:p>
        <w:p w14:paraId="09F0B43A" w14:textId="6113E6E4" w:rsidR="0035037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noProof/>
            </w:rPr>
          </w:pPr>
          <w:hyperlink w:anchor="_Toc150963827" w:history="1">
            <w:r w:rsidR="0035037A" w:rsidRPr="009145F0">
              <w:rPr>
                <w:rStyle w:val="Hyperlink"/>
                <w:noProof/>
              </w:rPr>
              <w:t>Configure Nextcloud</w:t>
            </w:r>
            <w:r w:rsidR="0035037A">
              <w:rPr>
                <w:noProof/>
                <w:webHidden/>
              </w:rPr>
              <w:tab/>
            </w:r>
            <w:r w:rsidR="0035037A">
              <w:rPr>
                <w:noProof/>
                <w:webHidden/>
              </w:rPr>
              <w:fldChar w:fldCharType="begin"/>
            </w:r>
            <w:r w:rsidR="0035037A">
              <w:rPr>
                <w:noProof/>
                <w:webHidden/>
              </w:rPr>
              <w:instrText xml:space="preserve"> PAGEREF _Toc150963827 \h </w:instrText>
            </w:r>
            <w:r w:rsidR="0035037A">
              <w:rPr>
                <w:noProof/>
                <w:webHidden/>
              </w:rPr>
            </w:r>
            <w:r w:rsidR="0035037A">
              <w:rPr>
                <w:noProof/>
                <w:webHidden/>
              </w:rPr>
              <w:fldChar w:fldCharType="separate"/>
            </w:r>
            <w:r w:rsidR="0035037A">
              <w:rPr>
                <w:noProof/>
                <w:webHidden/>
              </w:rPr>
              <w:t>13</w:t>
            </w:r>
            <w:r w:rsidR="0035037A">
              <w:rPr>
                <w:noProof/>
                <w:webHidden/>
              </w:rPr>
              <w:fldChar w:fldCharType="end"/>
            </w:r>
          </w:hyperlink>
        </w:p>
        <w:p w14:paraId="723EDBF3" w14:textId="431E2E3E" w:rsidR="0035037A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i w:val="0"/>
              <w:noProof/>
            </w:rPr>
          </w:pPr>
          <w:hyperlink w:anchor="_Toc150963828" w:history="1">
            <w:r w:rsidR="0035037A" w:rsidRPr="009145F0">
              <w:rPr>
                <w:rStyle w:val="Hyperlink"/>
                <w:noProof/>
              </w:rPr>
              <w:t>Backup Setup</w:t>
            </w:r>
            <w:r w:rsidR="0035037A">
              <w:rPr>
                <w:noProof/>
                <w:webHidden/>
              </w:rPr>
              <w:tab/>
            </w:r>
            <w:r w:rsidR="0035037A">
              <w:rPr>
                <w:noProof/>
                <w:webHidden/>
              </w:rPr>
              <w:fldChar w:fldCharType="begin"/>
            </w:r>
            <w:r w:rsidR="0035037A">
              <w:rPr>
                <w:noProof/>
                <w:webHidden/>
              </w:rPr>
              <w:instrText xml:space="preserve"> PAGEREF _Toc150963828 \h </w:instrText>
            </w:r>
            <w:r w:rsidR="0035037A">
              <w:rPr>
                <w:noProof/>
                <w:webHidden/>
              </w:rPr>
            </w:r>
            <w:r w:rsidR="0035037A">
              <w:rPr>
                <w:noProof/>
                <w:webHidden/>
              </w:rPr>
              <w:fldChar w:fldCharType="separate"/>
            </w:r>
            <w:r w:rsidR="0035037A">
              <w:rPr>
                <w:noProof/>
                <w:webHidden/>
              </w:rPr>
              <w:t>13</w:t>
            </w:r>
            <w:r w:rsidR="0035037A">
              <w:rPr>
                <w:noProof/>
                <w:webHidden/>
              </w:rPr>
              <w:fldChar w:fldCharType="end"/>
            </w:r>
          </w:hyperlink>
        </w:p>
        <w:p w14:paraId="7088F308" w14:textId="6477C059" w:rsidR="0035037A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i w:val="0"/>
              <w:noProof/>
            </w:rPr>
          </w:pPr>
          <w:hyperlink w:anchor="_Toc150963829" w:history="1">
            <w:r w:rsidR="0035037A" w:rsidRPr="009145F0">
              <w:rPr>
                <w:rStyle w:val="Hyperlink"/>
                <w:noProof/>
              </w:rPr>
              <w:t>Log In to Nextcloud</w:t>
            </w:r>
            <w:r w:rsidR="0035037A">
              <w:rPr>
                <w:noProof/>
                <w:webHidden/>
              </w:rPr>
              <w:tab/>
            </w:r>
            <w:r w:rsidR="0035037A">
              <w:rPr>
                <w:noProof/>
                <w:webHidden/>
              </w:rPr>
              <w:fldChar w:fldCharType="begin"/>
            </w:r>
            <w:r w:rsidR="0035037A">
              <w:rPr>
                <w:noProof/>
                <w:webHidden/>
              </w:rPr>
              <w:instrText xml:space="preserve"> PAGEREF _Toc150963829 \h </w:instrText>
            </w:r>
            <w:r w:rsidR="0035037A">
              <w:rPr>
                <w:noProof/>
                <w:webHidden/>
              </w:rPr>
            </w:r>
            <w:r w:rsidR="0035037A">
              <w:rPr>
                <w:noProof/>
                <w:webHidden/>
              </w:rPr>
              <w:fldChar w:fldCharType="separate"/>
            </w:r>
            <w:r w:rsidR="0035037A">
              <w:rPr>
                <w:noProof/>
                <w:webHidden/>
              </w:rPr>
              <w:t>14</w:t>
            </w:r>
            <w:r w:rsidR="0035037A">
              <w:rPr>
                <w:noProof/>
                <w:webHidden/>
              </w:rPr>
              <w:fldChar w:fldCharType="end"/>
            </w:r>
          </w:hyperlink>
        </w:p>
        <w:p w14:paraId="50E0808D" w14:textId="6FC4729B" w:rsidR="0035037A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0963830" w:history="1">
            <w:r w:rsidR="0035037A" w:rsidRPr="009145F0">
              <w:rPr>
                <w:rStyle w:val="Hyperlink"/>
                <w:noProof/>
              </w:rPr>
              <w:t>Enable External Storage Support</w:t>
            </w:r>
            <w:r w:rsidR="0035037A">
              <w:rPr>
                <w:noProof/>
                <w:webHidden/>
              </w:rPr>
              <w:tab/>
            </w:r>
            <w:r w:rsidR="0035037A">
              <w:rPr>
                <w:noProof/>
                <w:webHidden/>
              </w:rPr>
              <w:fldChar w:fldCharType="begin"/>
            </w:r>
            <w:r w:rsidR="0035037A">
              <w:rPr>
                <w:noProof/>
                <w:webHidden/>
              </w:rPr>
              <w:instrText xml:space="preserve"> PAGEREF _Toc150963830 \h </w:instrText>
            </w:r>
            <w:r w:rsidR="0035037A">
              <w:rPr>
                <w:noProof/>
                <w:webHidden/>
              </w:rPr>
            </w:r>
            <w:r w:rsidR="0035037A">
              <w:rPr>
                <w:noProof/>
                <w:webHidden/>
              </w:rPr>
              <w:fldChar w:fldCharType="separate"/>
            </w:r>
            <w:r w:rsidR="0035037A">
              <w:rPr>
                <w:noProof/>
                <w:webHidden/>
              </w:rPr>
              <w:t>15</w:t>
            </w:r>
            <w:r w:rsidR="0035037A">
              <w:rPr>
                <w:noProof/>
                <w:webHidden/>
              </w:rPr>
              <w:fldChar w:fldCharType="end"/>
            </w:r>
          </w:hyperlink>
        </w:p>
        <w:p w14:paraId="4FB08ACC" w14:textId="5B664565" w:rsidR="0035037A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0963831" w:history="1">
            <w:r w:rsidR="0035037A" w:rsidRPr="009145F0">
              <w:rPr>
                <w:rStyle w:val="Hyperlink"/>
                <w:noProof/>
              </w:rPr>
              <w:t>Security Scan</w:t>
            </w:r>
            <w:r w:rsidR="0035037A">
              <w:rPr>
                <w:noProof/>
                <w:webHidden/>
              </w:rPr>
              <w:tab/>
            </w:r>
            <w:r w:rsidR="0035037A">
              <w:rPr>
                <w:noProof/>
                <w:webHidden/>
              </w:rPr>
              <w:fldChar w:fldCharType="begin"/>
            </w:r>
            <w:r w:rsidR="0035037A">
              <w:rPr>
                <w:noProof/>
                <w:webHidden/>
              </w:rPr>
              <w:instrText xml:space="preserve"> PAGEREF _Toc150963831 \h </w:instrText>
            </w:r>
            <w:r w:rsidR="0035037A">
              <w:rPr>
                <w:noProof/>
                <w:webHidden/>
              </w:rPr>
            </w:r>
            <w:r w:rsidR="0035037A">
              <w:rPr>
                <w:noProof/>
                <w:webHidden/>
              </w:rPr>
              <w:fldChar w:fldCharType="separate"/>
            </w:r>
            <w:r w:rsidR="0035037A">
              <w:rPr>
                <w:noProof/>
                <w:webHidden/>
              </w:rPr>
              <w:t>15</w:t>
            </w:r>
            <w:r w:rsidR="0035037A">
              <w:rPr>
                <w:noProof/>
                <w:webHidden/>
              </w:rPr>
              <w:fldChar w:fldCharType="end"/>
            </w:r>
          </w:hyperlink>
        </w:p>
        <w:p w14:paraId="42C98B53" w14:textId="5D6071B1" w:rsidR="0035037A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0963832" w:history="1">
            <w:r w:rsidR="0035037A" w:rsidRPr="009145F0">
              <w:rPr>
                <w:rStyle w:val="Hyperlink"/>
                <w:noProof/>
              </w:rPr>
              <w:t>S3 bucket set up on nextcloud</w:t>
            </w:r>
            <w:r w:rsidR="0035037A">
              <w:rPr>
                <w:noProof/>
                <w:webHidden/>
              </w:rPr>
              <w:tab/>
            </w:r>
            <w:r w:rsidR="0035037A">
              <w:rPr>
                <w:noProof/>
                <w:webHidden/>
              </w:rPr>
              <w:fldChar w:fldCharType="begin"/>
            </w:r>
            <w:r w:rsidR="0035037A">
              <w:rPr>
                <w:noProof/>
                <w:webHidden/>
              </w:rPr>
              <w:instrText xml:space="preserve"> PAGEREF _Toc150963832 \h </w:instrText>
            </w:r>
            <w:r w:rsidR="0035037A">
              <w:rPr>
                <w:noProof/>
                <w:webHidden/>
              </w:rPr>
            </w:r>
            <w:r w:rsidR="0035037A">
              <w:rPr>
                <w:noProof/>
                <w:webHidden/>
              </w:rPr>
              <w:fldChar w:fldCharType="separate"/>
            </w:r>
            <w:r w:rsidR="0035037A">
              <w:rPr>
                <w:noProof/>
                <w:webHidden/>
              </w:rPr>
              <w:t>17</w:t>
            </w:r>
            <w:r w:rsidR="0035037A">
              <w:rPr>
                <w:noProof/>
                <w:webHidden/>
              </w:rPr>
              <w:fldChar w:fldCharType="end"/>
            </w:r>
          </w:hyperlink>
        </w:p>
        <w:p w14:paraId="48F2D97A" w14:textId="72183E43" w:rsidR="0035037A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i w:val="0"/>
              <w:noProof/>
            </w:rPr>
          </w:pPr>
          <w:hyperlink w:anchor="_Toc150963833" w:history="1">
            <w:r w:rsidR="0035037A" w:rsidRPr="009145F0">
              <w:rPr>
                <w:rStyle w:val="Hyperlink"/>
                <w:noProof/>
              </w:rPr>
              <w:t>NextCloud New User Creation</w:t>
            </w:r>
            <w:r w:rsidR="0035037A">
              <w:rPr>
                <w:noProof/>
                <w:webHidden/>
              </w:rPr>
              <w:tab/>
            </w:r>
            <w:r w:rsidR="0035037A">
              <w:rPr>
                <w:noProof/>
                <w:webHidden/>
              </w:rPr>
              <w:fldChar w:fldCharType="begin"/>
            </w:r>
            <w:r w:rsidR="0035037A">
              <w:rPr>
                <w:noProof/>
                <w:webHidden/>
              </w:rPr>
              <w:instrText xml:space="preserve"> PAGEREF _Toc150963833 \h </w:instrText>
            </w:r>
            <w:r w:rsidR="0035037A">
              <w:rPr>
                <w:noProof/>
                <w:webHidden/>
              </w:rPr>
            </w:r>
            <w:r w:rsidR="0035037A">
              <w:rPr>
                <w:noProof/>
                <w:webHidden/>
              </w:rPr>
              <w:fldChar w:fldCharType="separate"/>
            </w:r>
            <w:r w:rsidR="0035037A">
              <w:rPr>
                <w:noProof/>
                <w:webHidden/>
              </w:rPr>
              <w:t>19</w:t>
            </w:r>
            <w:r w:rsidR="0035037A">
              <w:rPr>
                <w:noProof/>
                <w:webHidden/>
              </w:rPr>
              <w:fldChar w:fldCharType="end"/>
            </w:r>
          </w:hyperlink>
        </w:p>
        <w:p w14:paraId="278DED7F" w14:textId="681E685E" w:rsidR="0035037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noProof/>
            </w:rPr>
          </w:pPr>
          <w:hyperlink w:anchor="_Toc150963834" w:history="1">
            <w:r w:rsidR="0035037A" w:rsidRPr="009145F0">
              <w:rPr>
                <w:rStyle w:val="Hyperlink"/>
                <w:noProof/>
              </w:rPr>
              <w:t>Create Image &amp; Launch Template</w:t>
            </w:r>
            <w:r w:rsidR="0035037A">
              <w:rPr>
                <w:noProof/>
                <w:webHidden/>
              </w:rPr>
              <w:tab/>
            </w:r>
            <w:r w:rsidR="0035037A">
              <w:rPr>
                <w:noProof/>
                <w:webHidden/>
              </w:rPr>
              <w:fldChar w:fldCharType="begin"/>
            </w:r>
            <w:r w:rsidR="0035037A">
              <w:rPr>
                <w:noProof/>
                <w:webHidden/>
              </w:rPr>
              <w:instrText xml:space="preserve"> PAGEREF _Toc150963834 \h </w:instrText>
            </w:r>
            <w:r w:rsidR="0035037A">
              <w:rPr>
                <w:noProof/>
                <w:webHidden/>
              </w:rPr>
            </w:r>
            <w:r w:rsidR="0035037A">
              <w:rPr>
                <w:noProof/>
                <w:webHidden/>
              </w:rPr>
              <w:fldChar w:fldCharType="separate"/>
            </w:r>
            <w:r w:rsidR="0035037A">
              <w:rPr>
                <w:noProof/>
                <w:webHidden/>
              </w:rPr>
              <w:t>20</w:t>
            </w:r>
            <w:r w:rsidR="0035037A">
              <w:rPr>
                <w:noProof/>
                <w:webHidden/>
              </w:rPr>
              <w:fldChar w:fldCharType="end"/>
            </w:r>
          </w:hyperlink>
        </w:p>
        <w:p w14:paraId="0ADCE241" w14:textId="733C6C00" w:rsidR="0035037A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i w:val="0"/>
              <w:noProof/>
            </w:rPr>
          </w:pPr>
          <w:hyperlink w:anchor="_Toc150963835" w:history="1">
            <w:r w:rsidR="0035037A" w:rsidRPr="009145F0">
              <w:rPr>
                <w:rStyle w:val="Hyperlink"/>
                <w:noProof/>
              </w:rPr>
              <w:t>Create Launch Template</w:t>
            </w:r>
            <w:r w:rsidR="0035037A">
              <w:rPr>
                <w:noProof/>
                <w:webHidden/>
              </w:rPr>
              <w:tab/>
            </w:r>
            <w:r w:rsidR="0035037A">
              <w:rPr>
                <w:noProof/>
                <w:webHidden/>
              </w:rPr>
              <w:fldChar w:fldCharType="begin"/>
            </w:r>
            <w:r w:rsidR="0035037A">
              <w:rPr>
                <w:noProof/>
                <w:webHidden/>
              </w:rPr>
              <w:instrText xml:space="preserve"> PAGEREF _Toc150963835 \h </w:instrText>
            </w:r>
            <w:r w:rsidR="0035037A">
              <w:rPr>
                <w:noProof/>
                <w:webHidden/>
              </w:rPr>
            </w:r>
            <w:r w:rsidR="0035037A">
              <w:rPr>
                <w:noProof/>
                <w:webHidden/>
              </w:rPr>
              <w:fldChar w:fldCharType="separate"/>
            </w:r>
            <w:r w:rsidR="0035037A">
              <w:rPr>
                <w:noProof/>
                <w:webHidden/>
              </w:rPr>
              <w:t>21</w:t>
            </w:r>
            <w:r w:rsidR="0035037A">
              <w:rPr>
                <w:noProof/>
                <w:webHidden/>
              </w:rPr>
              <w:fldChar w:fldCharType="end"/>
            </w:r>
          </w:hyperlink>
        </w:p>
        <w:p w14:paraId="56E0852B" w14:textId="0EF9DACF" w:rsidR="0035037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noProof/>
            </w:rPr>
          </w:pPr>
          <w:hyperlink w:anchor="_Toc150963836" w:history="1">
            <w:r w:rsidR="0035037A" w:rsidRPr="009145F0">
              <w:rPr>
                <w:rStyle w:val="Hyperlink"/>
                <w:noProof/>
              </w:rPr>
              <w:t>Create AWS Backup Plan</w:t>
            </w:r>
            <w:r w:rsidR="0035037A">
              <w:rPr>
                <w:noProof/>
                <w:webHidden/>
              </w:rPr>
              <w:tab/>
            </w:r>
            <w:r w:rsidR="0035037A">
              <w:rPr>
                <w:noProof/>
                <w:webHidden/>
              </w:rPr>
              <w:fldChar w:fldCharType="begin"/>
            </w:r>
            <w:r w:rsidR="0035037A">
              <w:rPr>
                <w:noProof/>
                <w:webHidden/>
              </w:rPr>
              <w:instrText xml:space="preserve"> PAGEREF _Toc150963836 \h </w:instrText>
            </w:r>
            <w:r w:rsidR="0035037A">
              <w:rPr>
                <w:noProof/>
                <w:webHidden/>
              </w:rPr>
            </w:r>
            <w:r w:rsidR="0035037A">
              <w:rPr>
                <w:noProof/>
                <w:webHidden/>
              </w:rPr>
              <w:fldChar w:fldCharType="separate"/>
            </w:r>
            <w:r w:rsidR="0035037A">
              <w:rPr>
                <w:noProof/>
                <w:webHidden/>
              </w:rPr>
              <w:t>22</w:t>
            </w:r>
            <w:r w:rsidR="0035037A">
              <w:rPr>
                <w:noProof/>
                <w:webHidden/>
              </w:rPr>
              <w:fldChar w:fldCharType="end"/>
            </w:r>
          </w:hyperlink>
        </w:p>
        <w:p w14:paraId="7E61AD3E" w14:textId="14023504" w:rsidR="0035037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noProof/>
            </w:rPr>
          </w:pPr>
          <w:hyperlink w:anchor="_Toc150963837" w:history="1">
            <w:r w:rsidR="0035037A" w:rsidRPr="009145F0">
              <w:rPr>
                <w:rStyle w:val="Hyperlink"/>
                <w:noProof/>
              </w:rPr>
              <w:t>Install and Configure Desktop Client</w:t>
            </w:r>
            <w:r w:rsidR="0035037A">
              <w:rPr>
                <w:noProof/>
                <w:webHidden/>
              </w:rPr>
              <w:tab/>
            </w:r>
            <w:r w:rsidR="0035037A">
              <w:rPr>
                <w:noProof/>
                <w:webHidden/>
              </w:rPr>
              <w:fldChar w:fldCharType="begin"/>
            </w:r>
            <w:r w:rsidR="0035037A">
              <w:rPr>
                <w:noProof/>
                <w:webHidden/>
              </w:rPr>
              <w:instrText xml:space="preserve"> PAGEREF _Toc150963837 \h </w:instrText>
            </w:r>
            <w:r w:rsidR="0035037A">
              <w:rPr>
                <w:noProof/>
                <w:webHidden/>
              </w:rPr>
            </w:r>
            <w:r w:rsidR="0035037A">
              <w:rPr>
                <w:noProof/>
                <w:webHidden/>
              </w:rPr>
              <w:fldChar w:fldCharType="separate"/>
            </w:r>
            <w:r w:rsidR="0035037A">
              <w:rPr>
                <w:noProof/>
                <w:webHidden/>
              </w:rPr>
              <w:t>24</w:t>
            </w:r>
            <w:r w:rsidR="0035037A">
              <w:rPr>
                <w:noProof/>
                <w:webHidden/>
              </w:rPr>
              <w:fldChar w:fldCharType="end"/>
            </w:r>
          </w:hyperlink>
        </w:p>
        <w:p w14:paraId="04400F93" w14:textId="5C016830" w:rsidR="0035037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noProof/>
            </w:rPr>
          </w:pPr>
          <w:hyperlink w:anchor="_Toc150963838" w:history="1">
            <w:r w:rsidR="0035037A" w:rsidRPr="009145F0">
              <w:rPr>
                <w:rStyle w:val="Hyperlink"/>
                <w:noProof/>
              </w:rPr>
              <w:t>Install &amp; Configure Mobile Client</w:t>
            </w:r>
            <w:r w:rsidR="0035037A">
              <w:rPr>
                <w:noProof/>
                <w:webHidden/>
              </w:rPr>
              <w:tab/>
            </w:r>
            <w:r w:rsidR="0035037A">
              <w:rPr>
                <w:noProof/>
                <w:webHidden/>
              </w:rPr>
              <w:fldChar w:fldCharType="begin"/>
            </w:r>
            <w:r w:rsidR="0035037A">
              <w:rPr>
                <w:noProof/>
                <w:webHidden/>
              </w:rPr>
              <w:instrText xml:space="preserve"> PAGEREF _Toc150963838 \h </w:instrText>
            </w:r>
            <w:r w:rsidR="0035037A">
              <w:rPr>
                <w:noProof/>
                <w:webHidden/>
              </w:rPr>
            </w:r>
            <w:r w:rsidR="0035037A">
              <w:rPr>
                <w:noProof/>
                <w:webHidden/>
              </w:rPr>
              <w:fldChar w:fldCharType="separate"/>
            </w:r>
            <w:r w:rsidR="0035037A">
              <w:rPr>
                <w:noProof/>
                <w:webHidden/>
              </w:rPr>
              <w:t>28</w:t>
            </w:r>
            <w:r w:rsidR="0035037A">
              <w:rPr>
                <w:noProof/>
                <w:webHidden/>
              </w:rPr>
              <w:fldChar w:fldCharType="end"/>
            </w:r>
          </w:hyperlink>
        </w:p>
        <w:p w14:paraId="3C0E4231" w14:textId="28A22B2F" w:rsidR="009D08A2" w:rsidRDefault="009D08A2">
          <w:r>
            <w:rPr>
              <w:b/>
              <w:bCs/>
              <w:noProof/>
            </w:rPr>
            <w:fldChar w:fldCharType="end"/>
          </w:r>
        </w:p>
      </w:sdtContent>
    </w:sdt>
    <w:p w14:paraId="01683500" w14:textId="6E34AC75" w:rsidR="0053385E" w:rsidRDefault="0053385E" w:rsidP="0063709C"/>
    <w:p w14:paraId="33B9E7F5" w14:textId="77777777" w:rsidR="0053385E" w:rsidRDefault="0053385E">
      <w:r>
        <w:br w:type="page"/>
      </w:r>
    </w:p>
    <w:p w14:paraId="6344641D" w14:textId="77777777" w:rsidR="00E32FAA" w:rsidRDefault="00E32FAA" w:rsidP="00E32FAA">
      <w:pPr>
        <w:pStyle w:val="Heading1"/>
        <w:rPr>
          <w:b/>
          <w:bCs/>
        </w:rPr>
      </w:pPr>
      <w:bookmarkStart w:id="0" w:name="_Toc148982494"/>
      <w:bookmarkStart w:id="1" w:name="_Toc150963815"/>
      <w:r w:rsidRPr="00691431">
        <w:rPr>
          <w:b/>
          <w:bCs/>
        </w:rPr>
        <w:lastRenderedPageBreak/>
        <w:t>VPC Creation</w:t>
      </w:r>
      <w:bookmarkEnd w:id="0"/>
      <w:bookmarkEnd w:id="1"/>
    </w:p>
    <w:p w14:paraId="51C1A3F8" w14:textId="77777777" w:rsidR="00E32FAA" w:rsidRPr="00691431" w:rsidRDefault="00E32FAA" w:rsidP="00E32FAA"/>
    <w:p w14:paraId="0CBC4F77" w14:textId="77777777" w:rsidR="00E32FAA" w:rsidRPr="00BA3E24" w:rsidRDefault="00E32FAA" w:rsidP="00E32FAA">
      <w:pPr>
        <w:rPr>
          <w:del w:id="2" w:author="Kushagra Sharma" w:date="2023-11-23T09:24:00Z"/>
          <w:sz w:val="28"/>
          <w:szCs w:val="28"/>
        </w:rPr>
      </w:pPr>
      <w:r w:rsidRPr="5861B9E0">
        <w:rPr>
          <w:sz w:val="28"/>
          <w:szCs w:val="28"/>
        </w:rPr>
        <w:t xml:space="preserve">New VPC is created by name = </w:t>
      </w:r>
      <w:proofErr w:type="spellStart"/>
      <w:r w:rsidRPr="5861B9E0">
        <w:rPr>
          <w:sz w:val="28"/>
          <w:szCs w:val="28"/>
        </w:rPr>
        <w:t>projec</w:t>
      </w:r>
      <w:proofErr w:type="spellEnd"/>
      <w:del w:id="3" w:author="Kushagra Sharma" w:date="2023-11-23T09:24:00Z">
        <w:r w:rsidRPr="5861B9E0" w:rsidDel="00E32FAA">
          <w:rPr>
            <w:sz w:val="28"/>
            <w:szCs w:val="28"/>
          </w:rPr>
          <w:delText>t-</w:delText>
        </w:r>
        <w:bookmarkStart w:id="4" w:name="_Int_ZlHAzhqT"/>
        <w:r w:rsidRPr="5861B9E0" w:rsidDel="00E32FAA">
          <w:rPr>
            <w:sz w:val="28"/>
            <w:szCs w:val="28"/>
          </w:rPr>
          <w:delText>vpc</w:delText>
        </w:r>
        <w:bookmarkEnd w:id="4"/>
      </w:del>
    </w:p>
    <w:p w14:paraId="2F415110" w14:textId="77777777" w:rsidR="00E32FAA" w:rsidRDefault="00E32FAA" w:rsidP="00E32FAA">
      <w:pPr>
        <w:rPr>
          <w:del w:id="5" w:author="Kushagra Sharma" w:date="2023-11-23T09:24:00Z"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4DB8204B" wp14:editId="2BBBC074">
                <wp:simplePos x="0" y="0"/>
                <wp:positionH relativeFrom="column">
                  <wp:posOffset>372651</wp:posOffset>
                </wp:positionH>
                <wp:positionV relativeFrom="paragraph">
                  <wp:posOffset>608884</wp:posOffset>
                </wp:positionV>
                <wp:extent cx="367200" cy="9000"/>
                <wp:effectExtent l="63500" t="101600" r="64770" b="105410"/>
                <wp:wrapNone/>
                <wp:docPr id="188545099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7200" cy="900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3CE0BAF7">
              <v:shapetype id="_x0000_t75" coordsize="21600,21600" filled="f" stroked="f" o:spt="75" o:preferrelative="t" path="m@4@5l@4@11@9@11@9@5xe" w14:anchorId="6C314586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Ink 1" style="position:absolute;margin-left:26.5pt;margin-top:42.3pt;width:34.55pt;height:1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">
                <v:imagedata o:title="" r:id="rId7"/>
              </v:shape>
            </w:pict>
          </mc:Fallback>
        </mc:AlternateContent>
      </w:r>
      <w:r w:rsidRPr="00BA3E24">
        <w:rPr>
          <w:noProof/>
          <w:sz w:val="28"/>
          <w:szCs w:val="28"/>
        </w:rPr>
        <w:drawing>
          <wp:inline distT="0" distB="0" distL="0" distR="0" wp14:anchorId="5CD2E87F" wp14:editId="222E3F7B">
            <wp:extent cx="5943600" cy="1155065"/>
            <wp:effectExtent l="0" t="0" r="0" b="635"/>
            <wp:docPr id="801466873" name="Picture 8014668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6687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9B91" w14:textId="77777777" w:rsidR="00E32FAA" w:rsidRPr="00BA3E24" w:rsidRDefault="00E32FAA" w:rsidP="00E32FAA">
      <w:pPr>
        <w:rPr>
          <w:sz w:val="28"/>
          <w:szCs w:val="28"/>
        </w:rPr>
      </w:pPr>
    </w:p>
    <w:p w14:paraId="728FF1D3" w14:textId="77777777" w:rsidR="00E32FAA" w:rsidRPr="00BA3E24" w:rsidRDefault="00E32FAA" w:rsidP="00E32FAA">
      <w:pPr>
        <w:rPr>
          <w:sz w:val="28"/>
          <w:szCs w:val="28"/>
        </w:rPr>
      </w:pPr>
      <w:r w:rsidRPr="00691431">
        <w:rPr>
          <w:sz w:val="28"/>
          <w:szCs w:val="28"/>
        </w:rPr>
        <w:t>The IPv4 range for this VPC is 10.0.0.0/16 </w:t>
      </w:r>
    </w:p>
    <w:p w14:paraId="173D1814" w14:textId="77777777" w:rsidR="00E32FAA" w:rsidRDefault="00E32FAA" w:rsidP="00E32FAA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63462860" wp14:editId="1587CAC9">
                <wp:simplePos x="0" y="0"/>
                <wp:positionH relativeFrom="column">
                  <wp:posOffset>1565331</wp:posOffset>
                </wp:positionH>
                <wp:positionV relativeFrom="paragraph">
                  <wp:posOffset>1674494</wp:posOffset>
                </wp:positionV>
                <wp:extent cx="466560" cy="9720"/>
                <wp:effectExtent l="63500" t="101600" r="67310" b="104775"/>
                <wp:wrapNone/>
                <wp:docPr id="82255842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466560" cy="972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8F0151E">
              <v:shape id="Ink 2" style="position:absolute;margin-left:120.4pt;margin-top:126.2pt;width:42.45pt;height:12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" w14:anchorId="402DB58C">
                <v:imagedata o:title="" r:id="rId10"/>
              </v:shape>
            </w:pict>
          </mc:Fallback>
        </mc:AlternateContent>
      </w:r>
      <w:r w:rsidRPr="00BA3E24">
        <w:rPr>
          <w:noProof/>
          <w:sz w:val="28"/>
          <w:szCs w:val="28"/>
        </w:rPr>
        <w:drawing>
          <wp:inline distT="0" distB="0" distL="0" distR="0" wp14:anchorId="157B47AE" wp14:editId="35799CB4">
            <wp:extent cx="5943600" cy="2214880"/>
            <wp:effectExtent l="0" t="0" r="0" b="0"/>
            <wp:docPr id="164302082" name="Picture 1643020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208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6473" w14:textId="77777777" w:rsidR="00E32FAA" w:rsidRPr="00BA3E24" w:rsidRDefault="00E32FAA" w:rsidP="00E32FAA">
      <w:pPr>
        <w:rPr>
          <w:sz w:val="28"/>
          <w:szCs w:val="28"/>
        </w:rPr>
      </w:pPr>
    </w:p>
    <w:p w14:paraId="05075790" w14:textId="77777777" w:rsidR="00E32FAA" w:rsidRPr="00691431" w:rsidRDefault="00E32FAA" w:rsidP="00E32FAA">
      <w:pPr>
        <w:rPr>
          <w:sz w:val="28"/>
          <w:szCs w:val="28"/>
        </w:rPr>
      </w:pPr>
      <w:r w:rsidRPr="00691431">
        <w:rPr>
          <w:noProof/>
          <w:highlight w:val="green"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157D6B9A" wp14:editId="0795ADFE">
                <wp:simplePos x="0" y="0"/>
                <wp:positionH relativeFrom="column">
                  <wp:posOffset>1769933</wp:posOffset>
                </wp:positionH>
                <wp:positionV relativeFrom="paragraph">
                  <wp:posOffset>89343</wp:posOffset>
                </wp:positionV>
                <wp:extent cx="1132200" cy="27720"/>
                <wp:effectExtent l="63500" t="101600" r="87630" b="99695"/>
                <wp:wrapNone/>
                <wp:docPr id="1449511933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132200" cy="2772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8FED97B">
              <v:shape id="Ink 17" style="position:absolute;margin-left:136.5pt;margin-top:1.3pt;width:94.85pt;height:13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" w14:anchorId="595AADD3">
                <v:imagedata o:title="" r:id="rId13"/>
              </v:shape>
            </w:pict>
          </mc:Fallback>
        </mc:AlternateContent>
      </w:r>
      <w:r w:rsidRPr="00691431">
        <w:rPr>
          <w:noProof/>
          <w:highlight w:val="green"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1440A1D9" wp14:editId="0E8DBAA2">
                <wp:simplePos x="0" y="0"/>
                <wp:positionH relativeFrom="column">
                  <wp:posOffset>-1205467</wp:posOffset>
                </wp:positionH>
                <wp:positionV relativeFrom="paragraph">
                  <wp:posOffset>223623</wp:posOffset>
                </wp:positionV>
                <wp:extent cx="360" cy="360"/>
                <wp:effectExtent l="63500" t="101600" r="63500" b="101600"/>
                <wp:wrapNone/>
                <wp:docPr id="1371193193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0134E5F9">
              <v:shape id="Ink 9" style="position:absolute;margin-left:-97.75pt;margin-top:11.95pt;width:5.7pt;height:11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" w14:anchorId="0A34CD51">
                <v:imagedata o:title="" r:id="rId15"/>
              </v:shape>
            </w:pict>
          </mc:Fallback>
        </mc:AlternateContent>
      </w:r>
      <w:r w:rsidRPr="00691431">
        <w:rPr>
          <w:sz w:val="28"/>
          <w:szCs w:val="28"/>
          <w:highlight w:val="green"/>
        </w:rPr>
        <w:t>Two Subnets</w:t>
      </w:r>
      <w:r w:rsidRPr="00691431">
        <w:rPr>
          <w:sz w:val="28"/>
          <w:szCs w:val="28"/>
        </w:rPr>
        <w:t xml:space="preserve"> and One S3 Gateway is associated with this VPC Resource Map.  </w:t>
      </w:r>
    </w:p>
    <w:p w14:paraId="05B6E33E" w14:textId="77777777" w:rsidR="00E32FAA" w:rsidRPr="00BA3E24" w:rsidRDefault="00E32FAA" w:rsidP="00E32FAA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6E3D8030" wp14:editId="486B9923">
                <wp:simplePos x="0" y="0"/>
                <wp:positionH relativeFrom="column">
                  <wp:posOffset>4911293</wp:posOffset>
                </wp:positionH>
                <wp:positionV relativeFrom="paragraph">
                  <wp:posOffset>1301517</wp:posOffset>
                </wp:positionV>
                <wp:extent cx="515520" cy="15480"/>
                <wp:effectExtent l="63500" t="101600" r="56515" b="99060"/>
                <wp:wrapNone/>
                <wp:docPr id="671903509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15520" cy="154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04DF7172">
              <v:shape id="Ink 8" style="position:absolute;margin-left:383.85pt;margin-top:96.85pt;width:46.3pt;height:12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" w14:anchorId="227EE886">
                <v:imagedata o:title="" r:id="rId17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62DEBC8A" wp14:editId="15F3D865">
                <wp:simplePos x="0" y="0"/>
                <wp:positionH relativeFrom="column">
                  <wp:posOffset>1676693</wp:posOffset>
                </wp:positionH>
                <wp:positionV relativeFrom="paragraph">
                  <wp:posOffset>1617237</wp:posOffset>
                </wp:positionV>
                <wp:extent cx="1058760" cy="22680"/>
                <wp:effectExtent l="63500" t="101600" r="84455" b="104775"/>
                <wp:wrapNone/>
                <wp:docPr id="36558193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058760" cy="226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5A30DB1B">
              <v:shape id="Ink 6" style="position:absolute;margin-left:129.15pt;margin-top:121.6pt;width:89pt;height:13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" w14:anchorId="24EB8571">
                <v:imagedata o:title="" r:id="rId19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46C16180" wp14:editId="03C637EE">
                <wp:simplePos x="0" y="0"/>
                <wp:positionH relativeFrom="column">
                  <wp:posOffset>1695413</wp:posOffset>
                </wp:positionH>
                <wp:positionV relativeFrom="paragraph">
                  <wp:posOffset>1145277</wp:posOffset>
                </wp:positionV>
                <wp:extent cx="1013040" cy="36720"/>
                <wp:effectExtent l="63500" t="101600" r="53975" b="103505"/>
                <wp:wrapNone/>
                <wp:docPr id="647453929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013040" cy="3672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5C3B83DC">
              <v:shape id="Ink 5" style="position:absolute;margin-left:130.65pt;margin-top:84.45pt;width:85.4pt;height:14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" w14:anchorId="72D7472C">
                <v:imagedata o:title="" r:id="rId21"/>
              </v:shape>
            </w:pict>
          </mc:Fallback>
        </mc:AlternateContent>
      </w:r>
      <w:r w:rsidRPr="00BA3E24">
        <w:rPr>
          <w:noProof/>
          <w:sz w:val="28"/>
          <w:szCs w:val="28"/>
        </w:rPr>
        <w:drawing>
          <wp:inline distT="0" distB="0" distL="0" distR="0" wp14:anchorId="665C636D" wp14:editId="015F2EC2">
            <wp:extent cx="5943600" cy="2058670"/>
            <wp:effectExtent l="0" t="0" r="0" b="0"/>
            <wp:docPr id="2077092545" name="Picture 20770925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9254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7047" w14:textId="77777777" w:rsidR="00E32FAA" w:rsidRPr="00BA3E24" w:rsidRDefault="00E32FAA" w:rsidP="00E32FAA">
      <w:pPr>
        <w:rPr>
          <w:sz w:val="28"/>
          <w:szCs w:val="28"/>
        </w:rPr>
      </w:pPr>
    </w:p>
    <w:p w14:paraId="14383AD3" w14:textId="77777777" w:rsidR="00E32FAA" w:rsidRDefault="00E32FAA" w:rsidP="00E32FAA">
      <w:pPr>
        <w:rPr>
          <w:sz w:val="28"/>
          <w:szCs w:val="28"/>
        </w:rPr>
      </w:pPr>
      <w:r w:rsidRPr="00BA3E24">
        <w:rPr>
          <w:noProof/>
          <w:sz w:val="28"/>
          <w:szCs w:val="28"/>
        </w:rPr>
        <w:drawing>
          <wp:inline distT="0" distB="0" distL="0" distR="0" wp14:anchorId="3B917A01" wp14:editId="570254AD">
            <wp:extent cx="5943600" cy="788670"/>
            <wp:effectExtent l="0" t="0" r="0" b="0"/>
            <wp:docPr id="1109020400" name="Picture 11090204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2040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5AC3" w14:textId="303E91B5" w:rsidR="00E32FAA" w:rsidRPr="00691431" w:rsidRDefault="00A26AC4" w:rsidP="00E32FAA">
      <w:pPr>
        <w:pStyle w:val="Heading2"/>
      </w:pPr>
      <w:bookmarkStart w:id="6" w:name="_Toc148982495"/>
      <w:bookmarkStart w:id="7" w:name="_Toc150963816"/>
      <w:r>
        <w:t xml:space="preserve">NextCloud </w:t>
      </w:r>
      <w:r w:rsidR="00E32FAA" w:rsidRPr="00691431">
        <w:t>Security Group Creation</w:t>
      </w:r>
      <w:bookmarkEnd w:id="6"/>
      <w:bookmarkEnd w:id="7"/>
    </w:p>
    <w:p w14:paraId="35E7C7D4" w14:textId="77777777" w:rsidR="00E32FAA" w:rsidRPr="00BA3E24" w:rsidRDefault="00E32FAA" w:rsidP="00E32FAA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8253" behindDoc="0" locked="0" layoutInCell="1" allowOverlap="1" wp14:anchorId="0F774DC3" wp14:editId="6EEEEE4E">
                <wp:simplePos x="0" y="0"/>
                <wp:positionH relativeFrom="column">
                  <wp:posOffset>3635413</wp:posOffset>
                </wp:positionH>
                <wp:positionV relativeFrom="paragraph">
                  <wp:posOffset>66886</wp:posOffset>
                </wp:positionV>
                <wp:extent cx="316800" cy="20160"/>
                <wp:effectExtent l="95250" t="133350" r="121920" b="170815"/>
                <wp:wrapNone/>
                <wp:docPr id="525118738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16800" cy="201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3FF7F845">
              <v:shape id="Ink 10" style="position:absolute;margin-left:282pt;margin-top:-3.25pt;width:33.45pt;height:18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" w14:anchorId="4BF54342">
                <v:imagedata o:title="" r:id="rId25"/>
              </v:shape>
            </w:pict>
          </mc:Fallback>
        </mc:AlternateContent>
      </w:r>
      <w:r w:rsidRPr="00691431">
        <w:rPr>
          <w:sz w:val="28"/>
          <w:szCs w:val="28"/>
        </w:rPr>
        <w:t xml:space="preserve">There are two security groups created for </w:t>
      </w:r>
      <w:r w:rsidRPr="00691431">
        <w:rPr>
          <w:sz w:val="28"/>
          <w:szCs w:val="28"/>
          <w:highlight w:val="green"/>
        </w:rPr>
        <w:t>EC2</w:t>
      </w:r>
      <w:r w:rsidRPr="00691431">
        <w:rPr>
          <w:sz w:val="28"/>
          <w:szCs w:val="28"/>
        </w:rPr>
        <w:t xml:space="preserve"> and EFS </w:t>
      </w:r>
    </w:p>
    <w:p w14:paraId="17E9D374" w14:textId="77777777" w:rsidR="00E32FAA" w:rsidRDefault="00E32FAA" w:rsidP="00E32FAA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8250" behindDoc="0" locked="0" layoutInCell="1" allowOverlap="1" wp14:anchorId="5F391694" wp14:editId="2C240981">
                <wp:simplePos x="0" y="0"/>
                <wp:positionH relativeFrom="column">
                  <wp:posOffset>1733351</wp:posOffset>
                </wp:positionH>
                <wp:positionV relativeFrom="paragraph">
                  <wp:posOffset>823895</wp:posOffset>
                </wp:positionV>
                <wp:extent cx="394200" cy="12960"/>
                <wp:effectExtent l="38100" t="63500" r="50800" b="63500"/>
                <wp:wrapNone/>
                <wp:docPr id="588605684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94200" cy="129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077B5ED1">
              <v:shape id="Ink 85" style="position:absolute;margin-left:135.1pt;margin-top:62pt;width:33.9pt;height:6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" w14:anchorId="2B40E589">
                <v:imagedata o:title="" r:id="rId27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8249" behindDoc="0" locked="0" layoutInCell="1" allowOverlap="1" wp14:anchorId="7D8D5641" wp14:editId="3232E4E4">
                <wp:simplePos x="0" y="0"/>
                <wp:positionH relativeFrom="column">
                  <wp:posOffset>1730043</wp:posOffset>
                </wp:positionH>
                <wp:positionV relativeFrom="paragraph">
                  <wp:posOffset>687247</wp:posOffset>
                </wp:positionV>
                <wp:extent cx="385920" cy="16560"/>
                <wp:effectExtent l="63500" t="101600" r="71755" b="97790"/>
                <wp:wrapNone/>
                <wp:docPr id="76973479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85920" cy="165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6B056743">
              <v:shape id="Ink 83" style="position:absolute;margin-left:133.35pt;margin-top:48.45pt;width:36.1pt;height:12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" w14:anchorId="5933B115">
                <v:imagedata o:title="" r:id="rId29"/>
              </v:shape>
            </w:pict>
          </mc:Fallback>
        </mc:AlternateContent>
      </w:r>
      <w:r w:rsidRPr="00BA3E24">
        <w:rPr>
          <w:noProof/>
          <w:sz w:val="28"/>
          <w:szCs w:val="28"/>
        </w:rPr>
        <w:drawing>
          <wp:inline distT="0" distB="0" distL="0" distR="0" wp14:anchorId="6583BA3F" wp14:editId="098CDE4E">
            <wp:extent cx="5943600" cy="1223645"/>
            <wp:effectExtent l="0" t="0" r="0" b="0"/>
            <wp:docPr id="1284455982" name="Picture 12844559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5598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CEE7" w14:textId="77777777" w:rsidR="00E32FAA" w:rsidRPr="00BA3E24" w:rsidRDefault="00E32FAA" w:rsidP="00E32FAA">
      <w:pPr>
        <w:rPr>
          <w:sz w:val="28"/>
          <w:szCs w:val="28"/>
        </w:rPr>
      </w:pPr>
    </w:p>
    <w:p w14:paraId="434B2B84" w14:textId="77777777" w:rsidR="00E32FAA" w:rsidRPr="00691431" w:rsidRDefault="00E32FAA" w:rsidP="00E32FAA">
      <w:pPr>
        <w:rPr>
          <w:sz w:val="28"/>
          <w:szCs w:val="28"/>
        </w:rPr>
      </w:pPr>
      <w:r w:rsidRPr="00691431">
        <w:rPr>
          <w:sz w:val="28"/>
          <w:szCs w:val="28"/>
        </w:rPr>
        <w:t>Inbound rules for EC2 as per requirement</w:t>
      </w:r>
    </w:p>
    <w:p w14:paraId="35D13841" w14:textId="77777777" w:rsidR="00E32FAA" w:rsidRPr="00BA3E24" w:rsidRDefault="00E32FAA" w:rsidP="00E32FAA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8252" behindDoc="0" locked="0" layoutInCell="1" allowOverlap="1" wp14:anchorId="7C38FA86" wp14:editId="30EFDC9E">
                <wp:simplePos x="0" y="0"/>
                <wp:positionH relativeFrom="column">
                  <wp:posOffset>1652176</wp:posOffset>
                </wp:positionH>
                <wp:positionV relativeFrom="paragraph">
                  <wp:posOffset>168328</wp:posOffset>
                </wp:positionV>
                <wp:extent cx="755280" cy="12240"/>
                <wp:effectExtent l="63500" t="101600" r="70485" b="102235"/>
                <wp:wrapNone/>
                <wp:docPr id="1216998932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755280" cy="1224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63490697">
              <v:shape id="Ink 106" style="position:absolute;margin-left:127.25pt;margin-top:7.6pt;width:65.1pt;height:12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" w14:anchorId="4DFA2C1F">
                <v:imagedata o:title="" r:id="rId32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7CEF6FA3" wp14:editId="089AC30B">
                <wp:simplePos x="0" y="0"/>
                <wp:positionH relativeFrom="column">
                  <wp:posOffset>267138</wp:posOffset>
                </wp:positionH>
                <wp:positionV relativeFrom="paragraph">
                  <wp:posOffset>1882626</wp:posOffset>
                </wp:positionV>
                <wp:extent cx="489600" cy="10080"/>
                <wp:effectExtent l="63500" t="101600" r="56515" b="104775"/>
                <wp:wrapNone/>
                <wp:docPr id="413295995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489600" cy="100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19145042">
              <v:shape id="Ink 20" style="position:absolute;margin-left:18.2pt;margin-top:142.35pt;width:44.2pt;height:12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" w14:anchorId="1F1ABF86">
                <v:imagedata o:title="" r:id="rId34"/>
              </v:shape>
            </w:pict>
          </mc:Fallback>
        </mc:AlternateContent>
      </w:r>
      <w:r w:rsidRPr="00BA3E24">
        <w:rPr>
          <w:noProof/>
          <w:sz w:val="28"/>
          <w:szCs w:val="28"/>
        </w:rPr>
        <w:drawing>
          <wp:inline distT="0" distB="0" distL="0" distR="0" wp14:anchorId="3439362B" wp14:editId="11DFD9CE">
            <wp:extent cx="5929162" cy="3050960"/>
            <wp:effectExtent l="0" t="0" r="0" b="0"/>
            <wp:docPr id="1052060284" name="Picture 10520602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6028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9710" cy="306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DA8C" w14:textId="77777777" w:rsidR="00E32FAA" w:rsidRPr="00BA3E24" w:rsidRDefault="00E32FAA" w:rsidP="00E32FAA">
      <w:pPr>
        <w:rPr>
          <w:sz w:val="28"/>
          <w:szCs w:val="28"/>
        </w:rPr>
      </w:pPr>
    </w:p>
    <w:p w14:paraId="49380AE5" w14:textId="77777777" w:rsidR="00E32FAA" w:rsidRPr="00BA3E24" w:rsidRDefault="00E32FAA" w:rsidP="00E32FAA">
      <w:pPr>
        <w:rPr>
          <w:sz w:val="28"/>
          <w:szCs w:val="28"/>
        </w:rPr>
      </w:pPr>
      <w:r w:rsidRPr="00691431">
        <w:rPr>
          <w:sz w:val="28"/>
          <w:szCs w:val="28"/>
        </w:rPr>
        <w:t xml:space="preserve">Inbound rules for EFS as per requirement </w:t>
      </w:r>
    </w:p>
    <w:p w14:paraId="693A9CA1" w14:textId="2BEF096F" w:rsidR="0053385E" w:rsidRPr="00A26AC4" w:rsidRDefault="00E32FAA" w:rsidP="0053385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58251" behindDoc="0" locked="0" layoutInCell="1" allowOverlap="1" wp14:anchorId="53B36091" wp14:editId="238C8560">
                <wp:simplePos x="0" y="0"/>
                <wp:positionH relativeFrom="column">
                  <wp:posOffset>1588816</wp:posOffset>
                </wp:positionH>
                <wp:positionV relativeFrom="paragraph">
                  <wp:posOffset>295137</wp:posOffset>
                </wp:positionV>
                <wp:extent cx="814680" cy="21600"/>
                <wp:effectExtent l="63500" t="101600" r="62230" b="105410"/>
                <wp:wrapNone/>
                <wp:docPr id="1401542051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814680" cy="2160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FB77EF4">
              <v:shape id="Ink 88" style="position:absolute;margin-left:122.25pt;margin-top:17.6pt;width:69.85pt;height:1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" w14:anchorId="2D6EC3ED">
                <v:imagedata o:title="" r:id="rId37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60E58086" wp14:editId="5F808DE9">
                <wp:simplePos x="0" y="0"/>
                <wp:positionH relativeFrom="column">
                  <wp:posOffset>247698</wp:posOffset>
                </wp:positionH>
                <wp:positionV relativeFrom="paragraph">
                  <wp:posOffset>2055111</wp:posOffset>
                </wp:positionV>
                <wp:extent cx="525240" cy="7560"/>
                <wp:effectExtent l="63500" t="101600" r="59055" b="107315"/>
                <wp:wrapNone/>
                <wp:docPr id="387405969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525240" cy="75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1340FBA">
              <v:shape id="Ink 22" style="position:absolute;margin-left:16.65pt;margin-top:155.85pt;width:47pt;height:12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" w14:anchorId="16CF8469">
                <v:imagedata o:title="" r:id="rId39"/>
              </v:shape>
            </w:pict>
          </mc:Fallback>
        </mc:AlternateContent>
      </w:r>
      <w:r w:rsidRPr="00BA3E24">
        <w:rPr>
          <w:noProof/>
          <w:sz w:val="28"/>
          <w:szCs w:val="28"/>
        </w:rPr>
        <w:drawing>
          <wp:inline distT="0" distB="0" distL="0" distR="0" wp14:anchorId="61D11FCD" wp14:editId="2EBDD47D">
            <wp:extent cx="5943600" cy="2704465"/>
            <wp:effectExtent l="0" t="0" r="0" b="635"/>
            <wp:docPr id="1231982999" name="Picture 12319829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8299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21627" cy="27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A26D" w14:textId="77777777" w:rsidR="00DA5634" w:rsidRPr="00691431" w:rsidRDefault="00DA5634" w:rsidP="00DA5634">
      <w:pPr>
        <w:pStyle w:val="Heading1"/>
        <w:rPr>
          <w:rFonts w:ascii="Segoe UI" w:hAnsi="Segoe UI" w:cs="Segoe UI"/>
          <w:b/>
          <w:bCs/>
          <w:sz w:val="18"/>
          <w:szCs w:val="18"/>
        </w:rPr>
      </w:pPr>
      <w:bookmarkStart w:id="8" w:name="_Toc148982496"/>
      <w:bookmarkStart w:id="9" w:name="_Toc150963817"/>
      <w:r w:rsidRPr="00691431">
        <w:rPr>
          <w:rStyle w:val="normaltextrun"/>
          <w:b/>
          <w:bCs/>
          <w:sz w:val="36"/>
          <w:szCs w:val="36"/>
        </w:rPr>
        <w:t>EFS Storage and S3 bucket creation</w:t>
      </w:r>
      <w:bookmarkEnd w:id="8"/>
      <w:bookmarkEnd w:id="9"/>
    </w:p>
    <w:p w14:paraId="6490AAA8" w14:textId="6B0A717A" w:rsidR="00547EB5" w:rsidRDefault="00547EB5" w:rsidP="00547EB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7B14F52E">
        <w:rPr>
          <w:rStyle w:val="normaltextrun"/>
          <w:rFonts w:eastAsiaTheme="majorEastAsia"/>
        </w:rPr>
        <w:t xml:space="preserve">Creating EFS Storage and S3 Bucket for </w:t>
      </w:r>
      <w:r w:rsidR="008E7302" w:rsidRPr="7B14F52E">
        <w:rPr>
          <w:rStyle w:val="normaltextrun"/>
          <w:rFonts w:eastAsiaTheme="majorEastAsia"/>
        </w:rPr>
        <w:t>NextCloud</w:t>
      </w:r>
      <w:r w:rsidRPr="7B14F52E">
        <w:rPr>
          <w:rStyle w:val="eop"/>
        </w:rPr>
        <w:t> </w:t>
      </w:r>
    </w:p>
    <w:p w14:paraId="1CEFECB0" w14:textId="25641A54" w:rsidR="00547EB5" w:rsidRDefault="00547EB5" w:rsidP="00547EB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</w:rPr>
        <w:t xml:space="preserve">Introduction: This document provides step-by-step instructions for setting up Amazon Elastic File System (EFS) storage and an S3 bucket for use with </w:t>
      </w:r>
      <w:r w:rsidR="008E7302">
        <w:rPr>
          <w:rStyle w:val="normaltextrun"/>
          <w:rFonts w:eastAsiaTheme="majorEastAsia"/>
        </w:rPr>
        <w:t>NextCloud</w:t>
      </w:r>
      <w:r>
        <w:rPr>
          <w:rStyle w:val="normaltextrun"/>
          <w:rFonts w:eastAsiaTheme="majorEastAsia"/>
        </w:rPr>
        <w:t>.</w:t>
      </w:r>
      <w:r>
        <w:rPr>
          <w:rStyle w:val="eop"/>
        </w:rPr>
        <w:t> </w:t>
      </w:r>
    </w:p>
    <w:p w14:paraId="3B57E6DE" w14:textId="77777777" w:rsidR="00547EB5" w:rsidRDefault="00547EB5" w:rsidP="00547EB5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>
        <w:rPr>
          <w:rStyle w:val="eop"/>
        </w:rPr>
        <w:t> </w:t>
      </w:r>
    </w:p>
    <w:p w14:paraId="36409EB4" w14:textId="77777777" w:rsidR="00547EB5" w:rsidRDefault="00547EB5" w:rsidP="00547EB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681520E0" w14:textId="77777777" w:rsidR="00547EB5" w:rsidRDefault="00547EB5" w:rsidP="00547EB5">
      <w:pPr>
        <w:pStyle w:val="Heading2"/>
        <w:rPr>
          <w:rStyle w:val="eop"/>
        </w:rPr>
      </w:pPr>
      <w:bookmarkStart w:id="10" w:name="_Toc148982497"/>
      <w:bookmarkStart w:id="11" w:name="_Toc150963818"/>
      <w:r w:rsidRPr="00691431">
        <w:rPr>
          <w:rStyle w:val="normaltextrun"/>
        </w:rPr>
        <w:t>Step 1: Create EFS Storage</w:t>
      </w:r>
      <w:bookmarkEnd w:id="10"/>
      <w:bookmarkEnd w:id="11"/>
      <w:r w:rsidRPr="00691431">
        <w:rPr>
          <w:rStyle w:val="eop"/>
        </w:rPr>
        <w:t> </w:t>
      </w:r>
    </w:p>
    <w:p w14:paraId="0D9B2824" w14:textId="77777777" w:rsidR="00547EB5" w:rsidRPr="00691431" w:rsidRDefault="00547EB5" w:rsidP="00547EB5"/>
    <w:p w14:paraId="145F9CBC" w14:textId="77777777" w:rsidR="00547EB5" w:rsidRDefault="00547EB5" w:rsidP="00547EB5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</w:pPr>
      <w:r w:rsidRPr="7B14F52E">
        <w:rPr>
          <w:rStyle w:val="normaltextrun"/>
          <w:rFonts w:eastAsiaTheme="majorEastAsia"/>
        </w:rPr>
        <w:t>In the AWS (Amazon Web Services) Management Console, navigate to "Elastic File System."</w:t>
      </w:r>
      <w:r w:rsidRPr="7B14F52E">
        <w:rPr>
          <w:rStyle w:val="eop"/>
        </w:rPr>
        <w:t> </w:t>
      </w:r>
    </w:p>
    <w:p w14:paraId="330C9FDB" w14:textId="77777777" w:rsidR="00547EB5" w:rsidRDefault="00547EB5" w:rsidP="00547EB5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</w:pPr>
      <w:r>
        <w:rPr>
          <w:rStyle w:val="normaltextrun"/>
          <w:rFonts w:eastAsiaTheme="majorEastAsia"/>
        </w:rPr>
        <w:t>Click "Create file system."</w:t>
      </w:r>
      <w:r>
        <w:rPr>
          <w:rStyle w:val="eop"/>
        </w:rPr>
        <w:t> </w:t>
      </w:r>
    </w:p>
    <w:p w14:paraId="065D59F2" w14:textId="77777777" w:rsidR="00547EB5" w:rsidRDefault="00547EB5" w:rsidP="00547EB5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</w:pPr>
      <w:r>
        <w:rPr>
          <w:rStyle w:val="normaltextrun"/>
          <w:rFonts w:eastAsiaTheme="majorEastAsia"/>
        </w:rPr>
        <w:t>Choose the previously created VPC from the dropdown.</w:t>
      </w:r>
      <w:r>
        <w:rPr>
          <w:rStyle w:val="eop"/>
        </w:rPr>
        <w:t> </w:t>
      </w:r>
    </w:p>
    <w:p w14:paraId="46505408" w14:textId="77777777" w:rsidR="00547EB5" w:rsidRDefault="00547EB5" w:rsidP="00547EB5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</w:pPr>
      <w:r>
        <w:rPr>
          <w:rStyle w:val="normaltextrun"/>
          <w:rFonts w:eastAsiaTheme="majorEastAsia"/>
        </w:rPr>
        <w:t>Use the existing security group for access.</w:t>
      </w:r>
      <w:r>
        <w:rPr>
          <w:rStyle w:val="eop"/>
        </w:rPr>
        <w:t> </w:t>
      </w:r>
    </w:p>
    <w:p w14:paraId="12B49CD0" w14:textId="77777777" w:rsidR="00547EB5" w:rsidRDefault="00547EB5" w:rsidP="00547EB5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</w:pPr>
      <w:r>
        <w:rPr>
          <w:rStyle w:val="normaltextrun"/>
          <w:rFonts w:eastAsiaTheme="majorEastAsia"/>
        </w:rPr>
        <w:t>Complete the EFS setup.</w:t>
      </w:r>
      <w:r>
        <w:rPr>
          <w:rStyle w:val="eop"/>
        </w:rPr>
        <w:t> </w:t>
      </w:r>
    </w:p>
    <w:p w14:paraId="35F08C3D" w14:textId="77777777" w:rsidR="00547EB5" w:rsidRDefault="00547EB5" w:rsidP="00547EB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6840CE3C" w14:textId="77777777" w:rsidR="00547EB5" w:rsidRDefault="00547EB5" w:rsidP="00547EB5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>
        <w:rPr>
          <w:rFonts w:ascii="Segoe UI" w:hAnsi="Segoe UI" w:cs="Segoe UI"/>
          <w:noProof/>
          <w:sz w:val="18"/>
          <w:szCs w:val="18"/>
          <w14:ligatures w14:val="standardContextual"/>
        </w:rPr>
        <w:lastRenderedPageBreak/>
        <mc:AlternateContent>
          <mc:Choice Requires="wpi">
            <w:drawing>
              <wp:anchor distT="0" distB="0" distL="114300" distR="114300" simplePos="0" relativeHeight="251658254" behindDoc="0" locked="0" layoutInCell="1" allowOverlap="1" wp14:anchorId="31F44DC4" wp14:editId="045833C5">
                <wp:simplePos x="0" y="0"/>
                <wp:positionH relativeFrom="column">
                  <wp:posOffset>223449</wp:posOffset>
                </wp:positionH>
                <wp:positionV relativeFrom="paragraph">
                  <wp:posOffset>603554</wp:posOffset>
                </wp:positionV>
                <wp:extent cx="651240" cy="9360"/>
                <wp:effectExtent l="88900" t="139700" r="85725" b="143510"/>
                <wp:wrapNone/>
                <wp:docPr id="943720583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651240" cy="9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2B1FB953">
              <v:shape id="Ink 36" style="position:absolute;margin-left:13.35pt;margin-top:39.3pt;width:59.8pt;height:17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" w14:anchorId="381671F2">
                <v:imagedata o:title="" r:id="rId42"/>
              </v:shape>
            </w:pict>
          </mc:Fallback>
        </mc:AlternateContent>
      </w: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46C6BEB1" wp14:editId="518E79FF">
            <wp:extent cx="5943449" cy="2560320"/>
            <wp:effectExtent l="0" t="0" r="635" b="0"/>
            <wp:docPr id="1920422506" name="Picture 192042250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22506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432" cy="256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4B7FB" w14:textId="77777777" w:rsidR="00547EB5" w:rsidRDefault="00547EB5" w:rsidP="00547EB5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6D608681" w14:textId="77777777" w:rsidR="00145AA4" w:rsidRDefault="00547EB5" w:rsidP="00547EB5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>
        <w:rPr>
          <w:rFonts w:ascii="Segoe UI" w:hAnsi="Segoe UI" w:cs="Segoe UI"/>
          <w:noProof/>
          <w:sz w:val="18"/>
          <w:szCs w:val="18"/>
          <w14:ligatures w14:val="standardContextual"/>
        </w:rPr>
        <mc:AlternateContent>
          <mc:Choice Requires="wpi">
            <w:drawing>
              <wp:anchor distT="0" distB="0" distL="114300" distR="114300" simplePos="0" relativeHeight="251658257" behindDoc="0" locked="0" layoutInCell="1" allowOverlap="1" wp14:anchorId="61EB027A" wp14:editId="0FCAF02B">
                <wp:simplePos x="0" y="0"/>
                <wp:positionH relativeFrom="column">
                  <wp:posOffset>5104933</wp:posOffset>
                </wp:positionH>
                <wp:positionV relativeFrom="paragraph">
                  <wp:posOffset>1625089</wp:posOffset>
                </wp:positionV>
                <wp:extent cx="608760" cy="761400"/>
                <wp:effectExtent l="95250" t="152400" r="134620" b="153035"/>
                <wp:wrapNone/>
                <wp:docPr id="427690694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608760" cy="76140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22A8EA3">
              <v:shape id="Ink 8" style="position:absolute;margin-left:397.7pt;margin-top:119.45pt;width:56.45pt;height:76.9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" w14:anchorId="5DA04399">
                <v:imagedata o:title="" r:id="rId45"/>
              </v:shape>
            </w:pict>
          </mc:Fallback>
        </mc:AlternateContent>
      </w:r>
      <w:r>
        <w:rPr>
          <w:rFonts w:ascii="Segoe UI" w:hAnsi="Segoe UI" w:cs="Segoe UI"/>
          <w:noProof/>
          <w:sz w:val="18"/>
          <w:szCs w:val="18"/>
          <w14:ligatures w14:val="standardContextual"/>
        </w:rPr>
        <mc:AlternateContent>
          <mc:Choice Requires="wpi">
            <w:drawing>
              <wp:anchor distT="0" distB="0" distL="114300" distR="114300" simplePos="0" relativeHeight="251658256" behindDoc="0" locked="0" layoutInCell="1" allowOverlap="1" wp14:anchorId="776C6009" wp14:editId="13AD1EE0">
                <wp:simplePos x="0" y="0"/>
                <wp:positionH relativeFrom="column">
                  <wp:posOffset>5104933</wp:posOffset>
                </wp:positionH>
                <wp:positionV relativeFrom="paragraph">
                  <wp:posOffset>634729</wp:posOffset>
                </wp:positionV>
                <wp:extent cx="633960" cy="695880"/>
                <wp:effectExtent l="76200" t="133350" r="147320" b="161925"/>
                <wp:wrapNone/>
                <wp:docPr id="1784565129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633960" cy="6958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0717253C">
              <v:shape id="Ink 7" style="position:absolute;margin-left:397.7pt;margin-top:41.5pt;width:58.4pt;height:71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" w14:anchorId="7061821E">
                <v:imagedata o:title="" r:id="rId47"/>
              </v:shape>
            </w:pict>
          </mc:Fallback>
        </mc:AlternateContent>
      </w:r>
      <w:r>
        <w:rPr>
          <w:rFonts w:ascii="Segoe UI" w:hAnsi="Segoe UI" w:cs="Segoe UI"/>
          <w:noProof/>
          <w:sz w:val="18"/>
          <w:szCs w:val="18"/>
          <w14:ligatures w14:val="standardContextual"/>
        </w:rPr>
        <mc:AlternateContent>
          <mc:Choice Requires="wpi">
            <w:drawing>
              <wp:anchor distT="0" distB="0" distL="114300" distR="114300" simplePos="0" relativeHeight="251658255" behindDoc="0" locked="0" layoutInCell="1" allowOverlap="1" wp14:anchorId="73863689" wp14:editId="7EE72AB0">
                <wp:simplePos x="0" y="0"/>
                <wp:positionH relativeFrom="column">
                  <wp:posOffset>5233193</wp:posOffset>
                </wp:positionH>
                <wp:positionV relativeFrom="paragraph">
                  <wp:posOffset>1246119</wp:posOffset>
                </wp:positionV>
                <wp:extent cx="360" cy="360"/>
                <wp:effectExtent l="50800" t="63500" r="50800" b="63500"/>
                <wp:wrapNone/>
                <wp:docPr id="357853293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28C1FCE6">
              <v:shape id="Ink 68" style="position:absolute;margin-left:410.65pt;margin-top:95.25pt;width:2.9pt;height:5.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" w14:anchorId="58EF742D">
                <v:imagedata o:title="" r:id="rId49"/>
              </v:shape>
            </w:pict>
          </mc:Fallback>
        </mc:AlternateContent>
      </w: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055DAB23" wp14:editId="757B014E">
            <wp:extent cx="5943600" cy="2589196"/>
            <wp:effectExtent l="0" t="0" r="0" b="1905"/>
            <wp:docPr id="1403093215" name="Picture 14030932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93215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331" cy="26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5ACE7" w14:textId="77777777" w:rsidR="00145AA4" w:rsidRDefault="00145AA4" w:rsidP="00547EB5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00570751" w14:textId="77777777" w:rsidR="00145AA4" w:rsidRPr="00691431" w:rsidRDefault="00145AA4" w:rsidP="00145AA4">
      <w:pPr>
        <w:pStyle w:val="Heading2"/>
        <w:rPr>
          <w:rFonts w:ascii="Segoe UI" w:hAnsi="Segoe UI" w:cs="Segoe UI"/>
          <w:sz w:val="18"/>
          <w:szCs w:val="18"/>
        </w:rPr>
      </w:pPr>
      <w:bookmarkStart w:id="12" w:name="_Toc148982498"/>
      <w:bookmarkStart w:id="13" w:name="_Toc150963819"/>
      <w:r w:rsidRPr="00691431">
        <w:rPr>
          <w:rStyle w:val="normaltextrun"/>
        </w:rPr>
        <w:t>Step 2: Create an S3 Bucket</w:t>
      </w:r>
      <w:bookmarkEnd w:id="12"/>
      <w:bookmarkEnd w:id="13"/>
      <w:r w:rsidRPr="00691431">
        <w:rPr>
          <w:rStyle w:val="eop"/>
        </w:rPr>
        <w:t> </w:t>
      </w:r>
    </w:p>
    <w:p w14:paraId="25C06965" w14:textId="77777777" w:rsidR="00145AA4" w:rsidRDefault="00145AA4" w:rsidP="00145AA4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61981FA8" w14:textId="77777777" w:rsidR="00145AA4" w:rsidRDefault="00145AA4" w:rsidP="00145AA4">
      <w:pPr>
        <w:pStyle w:val="paragraph"/>
        <w:numPr>
          <w:ilvl w:val="0"/>
          <w:numId w:val="5"/>
        </w:numPr>
        <w:spacing w:before="0" w:beforeAutospacing="0" w:after="0" w:afterAutospacing="0"/>
        <w:textAlignment w:val="baseline"/>
      </w:pPr>
      <w:r>
        <w:rPr>
          <w:rStyle w:val="normaltextrun"/>
          <w:rFonts w:eastAsiaTheme="majorEastAsia"/>
        </w:rPr>
        <w:t>Navigate to "S3" in the AWS Management Console.</w:t>
      </w:r>
      <w:r>
        <w:rPr>
          <w:rStyle w:val="eop"/>
        </w:rPr>
        <w:t> </w:t>
      </w:r>
    </w:p>
    <w:p w14:paraId="240361B3" w14:textId="77777777" w:rsidR="00145AA4" w:rsidRDefault="00145AA4" w:rsidP="00145AA4">
      <w:pPr>
        <w:pStyle w:val="paragraph"/>
        <w:numPr>
          <w:ilvl w:val="0"/>
          <w:numId w:val="5"/>
        </w:numPr>
        <w:spacing w:before="0" w:beforeAutospacing="0" w:after="0" w:afterAutospacing="0"/>
        <w:textAlignment w:val="baseline"/>
      </w:pPr>
      <w:r>
        <w:rPr>
          <w:rStyle w:val="normaltextrun"/>
          <w:rFonts w:eastAsiaTheme="majorEastAsia"/>
        </w:rPr>
        <w:t>Click "Create bucket."</w:t>
      </w:r>
      <w:r>
        <w:rPr>
          <w:rStyle w:val="eop"/>
        </w:rPr>
        <w:t> </w:t>
      </w:r>
    </w:p>
    <w:p w14:paraId="30C7D88F" w14:textId="77777777" w:rsidR="00145AA4" w:rsidRDefault="00145AA4" w:rsidP="00145AA4">
      <w:pPr>
        <w:pStyle w:val="paragraph"/>
        <w:numPr>
          <w:ilvl w:val="0"/>
          <w:numId w:val="5"/>
        </w:numPr>
        <w:spacing w:before="0" w:beforeAutospacing="0" w:after="0" w:afterAutospacing="0"/>
        <w:textAlignment w:val="baseline"/>
      </w:pPr>
      <w:r>
        <w:rPr>
          <w:rStyle w:val="normaltextrun"/>
          <w:rFonts w:eastAsiaTheme="majorEastAsia"/>
        </w:rPr>
        <w:t>Choose the same AWS region as your Nextcloud EC2 instance.</w:t>
      </w:r>
      <w:r>
        <w:rPr>
          <w:rStyle w:val="eop"/>
        </w:rPr>
        <w:t> </w:t>
      </w:r>
    </w:p>
    <w:p w14:paraId="7DCBB931" w14:textId="77777777" w:rsidR="00145AA4" w:rsidRDefault="00145AA4" w:rsidP="00145AA4">
      <w:pPr>
        <w:pStyle w:val="paragraph"/>
        <w:numPr>
          <w:ilvl w:val="0"/>
          <w:numId w:val="5"/>
        </w:numPr>
        <w:spacing w:before="0" w:beforeAutospacing="0" w:after="0" w:afterAutospacing="0"/>
        <w:textAlignment w:val="baseline"/>
      </w:pPr>
      <w:r>
        <w:rPr>
          <w:rStyle w:val="normaltextrun"/>
          <w:rFonts w:eastAsiaTheme="majorEastAsia"/>
        </w:rPr>
        <w:t>Enable bucket versioning.</w:t>
      </w:r>
      <w:r>
        <w:rPr>
          <w:rStyle w:val="eop"/>
        </w:rPr>
        <w:t> </w:t>
      </w:r>
    </w:p>
    <w:p w14:paraId="0B8C8570" w14:textId="77777777" w:rsidR="00145AA4" w:rsidRDefault="00145AA4" w:rsidP="00145AA4">
      <w:pPr>
        <w:pStyle w:val="paragraph"/>
        <w:numPr>
          <w:ilvl w:val="0"/>
          <w:numId w:val="5"/>
        </w:numPr>
        <w:spacing w:before="0" w:beforeAutospacing="0" w:after="0" w:afterAutospacing="0"/>
        <w:textAlignment w:val="baseline"/>
      </w:pPr>
      <w:r>
        <w:rPr>
          <w:rStyle w:val="normaltextrun"/>
          <w:rFonts w:eastAsiaTheme="majorEastAsia"/>
        </w:rPr>
        <w:t>Leave all other settings at their defaults.</w:t>
      </w:r>
      <w:r>
        <w:rPr>
          <w:rStyle w:val="eop"/>
        </w:rPr>
        <w:t> </w:t>
      </w:r>
    </w:p>
    <w:p w14:paraId="28E7DE40" w14:textId="77777777" w:rsidR="00145AA4" w:rsidRDefault="00145AA4" w:rsidP="00145AA4">
      <w:pPr>
        <w:pStyle w:val="paragraph"/>
        <w:numPr>
          <w:ilvl w:val="0"/>
          <w:numId w:val="5"/>
        </w:numPr>
        <w:spacing w:before="0" w:beforeAutospacing="0" w:after="0" w:afterAutospacing="0"/>
        <w:textAlignment w:val="baseline"/>
      </w:pPr>
      <w:r>
        <w:rPr>
          <w:rStyle w:val="normaltextrun"/>
          <w:rFonts w:eastAsiaTheme="majorEastAsia"/>
        </w:rPr>
        <w:t>Click "Create bucket."</w:t>
      </w:r>
      <w:r>
        <w:rPr>
          <w:rStyle w:val="eop"/>
        </w:rPr>
        <w:t> </w:t>
      </w:r>
    </w:p>
    <w:p w14:paraId="6245F871" w14:textId="77777777" w:rsidR="00145AA4" w:rsidRPr="00691431" w:rsidRDefault="00145AA4" w:rsidP="00145AA4">
      <w:pPr>
        <w:pStyle w:val="paragraph"/>
        <w:numPr>
          <w:ilvl w:val="0"/>
          <w:numId w:val="5"/>
        </w:numPr>
        <w:spacing w:before="0" w:beforeAutospacing="0" w:after="0" w:afterAutospacing="0"/>
        <w:textAlignment w:val="baseline"/>
      </w:pPr>
      <w:r>
        <w:rPr>
          <w:rStyle w:val="normaltextrun"/>
          <w:rFonts w:eastAsiaTheme="majorEastAsia"/>
        </w:rPr>
        <w:t>Confirm that the bucket is NOT public.</w:t>
      </w:r>
      <w:r>
        <w:rPr>
          <w:rStyle w:val="eop"/>
        </w:rPr>
        <w:t> </w:t>
      </w:r>
    </w:p>
    <w:p w14:paraId="3158F3EC" w14:textId="77777777" w:rsidR="00145AA4" w:rsidRDefault="00145AA4" w:rsidP="00145AA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noProof/>
          <w:sz w:val="18"/>
          <w:szCs w:val="18"/>
          <w14:ligatures w14:val="standardContextual"/>
        </w:rPr>
        <w:lastRenderedPageBreak/>
        <mc:AlternateContent>
          <mc:Choice Requires="wpi">
            <w:drawing>
              <wp:anchor distT="0" distB="0" distL="114300" distR="114300" simplePos="0" relativeHeight="251658260" behindDoc="0" locked="0" layoutInCell="1" allowOverlap="1" wp14:anchorId="1ED1CB74" wp14:editId="7176EE17">
                <wp:simplePos x="0" y="0"/>
                <wp:positionH relativeFrom="column">
                  <wp:posOffset>171493</wp:posOffset>
                </wp:positionH>
                <wp:positionV relativeFrom="paragraph">
                  <wp:posOffset>3236988</wp:posOffset>
                </wp:positionV>
                <wp:extent cx="913320" cy="11880"/>
                <wp:effectExtent l="95250" t="133350" r="115570" b="160020"/>
                <wp:wrapNone/>
                <wp:docPr id="627928102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913320" cy="118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5EF92DA0">
              <v:shape id="Ink 3" style="position:absolute;margin-left:9.25pt;margin-top:246.15pt;width:80.4pt;height:18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" w14:anchorId="4E5FE294">
                <v:imagedata o:title="" r:id="rId52"/>
              </v:shape>
            </w:pict>
          </mc:Fallback>
        </mc:AlternateContent>
      </w:r>
      <w:r w:rsidRPr="00AA25B2">
        <w:rPr>
          <w:rStyle w:val="wacimagecontainer"/>
          <w:rFonts w:ascii="Segoe UI" w:hAnsi="Segoe UI" w:cs="Segoe UI"/>
          <w:noProof/>
          <w:sz w:val="18"/>
          <w:szCs w:val="18"/>
        </w:rPr>
        <w:t xml:space="preserve"> </w:t>
      </w:r>
      <w:r w:rsidRPr="00AA25B2"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7A98D719" wp14:editId="5480C5E7">
            <wp:extent cx="5943195" cy="3859731"/>
            <wp:effectExtent l="0" t="0" r="635" b="7620"/>
            <wp:docPr id="531216493" name="Picture 5312164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1649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82480" cy="388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25B2">
        <w:rPr>
          <w:rStyle w:val="wacimagecontainer"/>
          <w:rFonts w:ascii="Segoe UI" w:hAnsi="Segoe UI" w:cs="Segoe UI"/>
          <w:noProof/>
          <w:sz w:val="18"/>
          <w:szCs w:val="18"/>
        </w:rPr>
        <w:t xml:space="preserve"> </w:t>
      </w:r>
      <w:r>
        <w:rPr>
          <w:rStyle w:val="eop"/>
        </w:rPr>
        <w:t> </w:t>
      </w:r>
    </w:p>
    <w:p w14:paraId="3C927BA7" w14:textId="77777777" w:rsidR="00145AA4" w:rsidRDefault="00145AA4" w:rsidP="00145AA4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>
        <w:rPr>
          <w:rFonts w:ascii="Segoe UI" w:hAnsi="Segoe UI" w:cs="Segoe UI"/>
          <w:noProof/>
          <w:sz w:val="18"/>
          <w:szCs w:val="18"/>
          <w14:ligatures w14:val="standardContextual"/>
        </w:rPr>
        <mc:AlternateContent>
          <mc:Choice Requires="wpi">
            <w:drawing>
              <wp:anchor distT="0" distB="0" distL="114300" distR="114300" simplePos="0" relativeHeight="251658263" behindDoc="0" locked="0" layoutInCell="1" allowOverlap="1" wp14:anchorId="6B351771" wp14:editId="6ED132CC">
                <wp:simplePos x="0" y="0"/>
                <wp:positionH relativeFrom="column">
                  <wp:posOffset>345733</wp:posOffset>
                </wp:positionH>
                <wp:positionV relativeFrom="paragraph">
                  <wp:posOffset>1099938</wp:posOffset>
                </wp:positionV>
                <wp:extent cx="816840" cy="79560"/>
                <wp:effectExtent l="76200" t="152400" r="135890" b="168275"/>
                <wp:wrapNone/>
                <wp:docPr id="504034697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816840" cy="795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10100546">
              <v:shape id="Ink 6" style="position:absolute;margin-left:22.95pt;margin-top:78.05pt;width:72.8pt;height:23.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" w14:anchorId="543B706E">
                <v:imagedata o:title="" r:id="rId55"/>
              </v:shape>
            </w:pict>
          </mc:Fallback>
        </mc:AlternateContent>
      </w:r>
      <w:r>
        <w:rPr>
          <w:rFonts w:ascii="Segoe UI" w:hAnsi="Segoe UI" w:cs="Segoe UI"/>
          <w:noProof/>
          <w:sz w:val="18"/>
          <w:szCs w:val="18"/>
          <w14:ligatures w14:val="standardContextual"/>
        </w:rPr>
        <mc:AlternateContent>
          <mc:Choice Requires="wpi">
            <w:drawing>
              <wp:anchor distT="0" distB="0" distL="114300" distR="114300" simplePos="0" relativeHeight="251658262" behindDoc="0" locked="0" layoutInCell="1" allowOverlap="1" wp14:anchorId="6A96B9E9" wp14:editId="33671EF3">
                <wp:simplePos x="0" y="0"/>
                <wp:positionH relativeFrom="column">
                  <wp:posOffset>835333</wp:posOffset>
                </wp:positionH>
                <wp:positionV relativeFrom="paragraph">
                  <wp:posOffset>1102098</wp:posOffset>
                </wp:positionV>
                <wp:extent cx="32400" cy="6480"/>
                <wp:effectExtent l="95250" t="152400" r="100965" b="165100"/>
                <wp:wrapNone/>
                <wp:docPr id="503786187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2400" cy="648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3F2605B9">
              <v:shape id="Ink 5" style="position:absolute;margin-left:61.5pt;margin-top:78.3pt;width:11.05pt;height:17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" w14:anchorId="129010DC">
                <v:imagedata o:title="" r:id="rId57"/>
              </v:shape>
            </w:pict>
          </mc:Fallback>
        </mc:AlternateContent>
      </w:r>
      <w:r>
        <w:rPr>
          <w:rFonts w:ascii="Segoe UI" w:hAnsi="Segoe UI" w:cs="Segoe UI"/>
          <w:noProof/>
          <w:sz w:val="18"/>
          <w:szCs w:val="18"/>
          <w14:ligatures w14:val="standardContextual"/>
        </w:rPr>
        <mc:AlternateContent>
          <mc:Choice Requires="wpi">
            <w:drawing>
              <wp:anchor distT="0" distB="0" distL="114300" distR="114300" simplePos="0" relativeHeight="251658261" behindDoc="0" locked="0" layoutInCell="1" allowOverlap="1" wp14:anchorId="161B1B0F" wp14:editId="28E9CC91">
                <wp:simplePos x="0" y="0"/>
                <wp:positionH relativeFrom="column">
                  <wp:posOffset>258253</wp:posOffset>
                </wp:positionH>
                <wp:positionV relativeFrom="paragraph">
                  <wp:posOffset>1150338</wp:posOffset>
                </wp:positionV>
                <wp:extent cx="953640" cy="108720"/>
                <wp:effectExtent l="95250" t="152400" r="132715" b="158115"/>
                <wp:wrapNone/>
                <wp:docPr id="125582647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953640" cy="10872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010DE239">
              <v:shape id="Ink 4" style="position:absolute;margin-left:16.1pt;margin-top:82.1pt;width:83.6pt;height:25.5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" w14:anchorId="3BAD02F9">
                <v:imagedata o:title="" r:id="rId59"/>
              </v:shape>
            </w:pict>
          </mc:Fallback>
        </mc:AlternateContent>
      </w: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2C59A068" wp14:editId="056B856F">
            <wp:extent cx="5940757" cy="1617044"/>
            <wp:effectExtent l="0" t="0" r="3175" b="2540"/>
            <wp:docPr id="1352577124" name="Picture 13525771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137" cy="163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</w:rPr>
        <w:t> </w:t>
      </w:r>
    </w:p>
    <w:p w14:paraId="5A9E841E" w14:textId="77777777" w:rsidR="00145AA4" w:rsidRPr="00691431" w:rsidRDefault="00145AA4" w:rsidP="00145AA4">
      <w:pPr>
        <w:pStyle w:val="paragraph"/>
        <w:spacing w:before="0" w:beforeAutospacing="0" w:after="0" w:afterAutospacing="0"/>
        <w:textAlignment w:val="baseline"/>
      </w:pPr>
    </w:p>
    <w:p w14:paraId="0E3F538F" w14:textId="77777777" w:rsidR="00145AA4" w:rsidRPr="00691431" w:rsidRDefault="00145AA4" w:rsidP="00145AA4">
      <w:pPr>
        <w:pStyle w:val="Heading2"/>
        <w:rPr>
          <w:rFonts w:ascii="Segoe UI" w:hAnsi="Segoe UI" w:cs="Segoe UI"/>
          <w:sz w:val="18"/>
          <w:szCs w:val="18"/>
        </w:rPr>
      </w:pPr>
      <w:bookmarkStart w:id="14" w:name="_Toc148982499"/>
      <w:bookmarkStart w:id="15" w:name="_Toc150963820"/>
      <w:r w:rsidRPr="00691431">
        <w:rPr>
          <w:rStyle w:val="normaltextrun"/>
        </w:rPr>
        <w:t>Step 3: S3 Policy Generation</w:t>
      </w:r>
      <w:bookmarkEnd w:id="14"/>
      <w:bookmarkEnd w:id="15"/>
      <w:r w:rsidRPr="00691431">
        <w:rPr>
          <w:rStyle w:val="eop"/>
        </w:rPr>
        <w:t> </w:t>
      </w:r>
    </w:p>
    <w:p w14:paraId="2E755491" w14:textId="77777777" w:rsidR="00145AA4" w:rsidRDefault="00145AA4" w:rsidP="00145AA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6639FA51" w14:textId="77777777" w:rsidR="00145AA4" w:rsidRDefault="00145AA4" w:rsidP="00145AA4">
      <w:pPr>
        <w:pStyle w:val="paragraph"/>
        <w:numPr>
          <w:ilvl w:val="0"/>
          <w:numId w:val="4"/>
        </w:numPr>
        <w:spacing w:before="0" w:beforeAutospacing="0" w:after="0" w:afterAutospacing="0"/>
        <w:textAlignment w:val="baseline"/>
      </w:pPr>
      <w:r>
        <w:rPr>
          <w:rStyle w:val="normaltextrun"/>
          <w:rFonts w:eastAsiaTheme="majorEastAsia"/>
        </w:rPr>
        <w:t>In the S3 bucket's properties, navigate to the "Permissions" tab.</w:t>
      </w:r>
      <w:r>
        <w:rPr>
          <w:rStyle w:val="eop"/>
        </w:rPr>
        <w:t> </w:t>
      </w:r>
    </w:p>
    <w:p w14:paraId="5944E5BE" w14:textId="77777777" w:rsidR="00145AA4" w:rsidRDefault="00145AA4" w:rsidP="00145AA4">
      <w:pPr>
        <w:pStyle w:val="paragraph"/>
        <w:numPr>
          <w:ilvl w:val="0"/>
          <w:numId w:val="4"/>
        </w:numPr>
        <w:spacing w:before="0" w:beforeAutospacing="0" w:after="0" w:afterAutospacing="0"/>
        <w:textAlignment w:val="baseline"/>
      </w:pPr>
      <w:r>
        <w:rPr>
          <w:rStyle w:val="normaltextrun"/>
          <w:rFonts w:eastAsiaTheme="majorEastAsia"/>
        </w:rPr>
        <w:t>Click on "Bucket Policy" and use the Policy Generator.</w:t>
      </w:r>
      <w:r>
        <w:rPr>
          <w:rStyle w:val="eop"/>
        </w:rPr>
        <w:t> </w:t>
      </w:r>
    </w:p>
    <w:p w14:paraId="432E8E94" w14:textId="77777777" w:rsidR="00145AA4" w:rsidRDefault="00145AA4" w:rsidP="00145AA4">
      <w:pPr>
        <w:pStyle w:val="paragraph"/>
        <w:numPr>
          <w:ilvl w:val="0"/>
          <w:numId w:val="4"/>
        </w:numPr>
        <w:spacing w:before="0" w:beforeAutospacing="0" w:after="0" w:afterAutospacing="0"/>
        <w:textAlignment w:val="baseline"/>
      </w:pPr>
      <w:r w:rsidRPr="7B14F52E">
        <w:rPr>
          <w:rStyle w:val="normaltextrun"/>
          <w:rFonts w:eastAsiaTheme="majorEastAsia"/>
        </w:rPr>
        <w:t>Create a policy to allow "</w:t>
      </w:r>
      <w:bookmarkStart w:id="16" w:name="_Int_ceNdz9EZ"/>
      <w:r w:rsidRPr="7B14F52E">
        <w:rPr>
          <w:rStyle w:val="normaltextrun"/>
          <w:rFonts w:eastAsiaTheme="majorEastAsia"/>
        </w:rPr>
        <w:t>LabRole</w:t>
      </w:r>
      <w:bookmarkEnd w:id="16"/>
      <w:r w:rsidRPr="7B14F52E">
        <w:rPr>
          <w:rStyle w:val="normaltextrun"/>
          <w:rFonts w:eastAsiaTheme="majorEastAsia"/>
        </w:rPr>
        <w:t>" full access to the bucket.</w:t>
      </w:r>
      <w:r w:rsidRPr="7B14F52E">
        <w:rPr>
          <w:rStyle w:val="eop"/>
        </w:rPr>
        <w:t> </w:t>
      </w:r>
    </w:p>
    <w:p w14:paraId="6C209476" w14:textId="77777777" w:rsidR="00145AA4" w:rsidRDefault="00145AA4" w:rsidP="00145AA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lastRenderedPageBreak/>
        <w:drawing>
          <wp:inline distT="0" distB="0" distL="0" distR="0" wp14:anchorId="08EAAA07" wp14:editId="2D897296">
            <wp:extent cx="6117129" cy="3157087"/>
            <wp:effectExtent l="0" t="0" r="0" b="5715"/>
            <wp:docPr id="1560872742" name="Picture 15608727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235" cy="316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C64C2" w14:textId="77777777" w:rsidR="00145AA4" w:rsidRDefault="00145AA4" w:rsidP="00145AA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5FE243E9" w14:textId="77777777" w:rsidR="00145AA4" w:rsidRDefault="00145AA4" w:rsidP="00145AA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06542EE5" w14:textId="77777777" w:rsidR="00145AA4" w:rsidRPr="00691431" w:rsidRDefault="00145AA4" w:rsidP="00145AA4">
      <w:pPr>
        <w:pStyle w:val="Heading2"/>
        <w:rPr>
          <w:rFonts w:ascii="Segoe UI" w:hAnsi="Segoe UI" w:cs="Segoe UI"/>
          <w:sz w:val="18"/>
          <w:szCs w:val="18"/>
        </w:rPr>
      </w:pPr>
      <w:bookmarkStart w:id="17" w:name="_Toc148982500"/>
      <w:bookmarkStart w:id="18" w:name="_Toc150963821"/>
      <w:r w:rsidRPr="00691431">
        <w:rPr>
          <w:rStyle w:val="normaltextrun"/>
        </w:rPr>
        <w:t>Step 4: S3 Lifecycle Rule Configuration</w:t>
      </w:r>
      <w:bookmarkEnd w:id="17"/>
      <w:bookmarkEnd w:id="18"/>
      <w:r w:rsidRPr="00691431">
        <w:rPr>
          <w:rStyle w:val="eop"/>
        </w:rPr>
        <w:t> </w:t>
      </w:r>
    </w:p>
    <w:p w14:paraId="6697B439" w14:textId="77777777" w:rsidR="00145AA4" w:rsidRDefault="00145AA4" w:rsidP="00145AA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58259" behindDoc="0" locked="0" layoutInCell="1" allowOverlap="1" wp14:anchorId="0CFDA622" wp14:editId="79DB1E52">
                <wp:simplePos x="0" y="0"/>
                <wp:positionH relativeFrom="column">
                  <wp:posOffset>7714573</wp:posOffset>
                </wp:positionH>
                <wp:positionV relativeFrom="paragraph">
                  <wp:posOffset>284286</wp:posOffset>
                </wp:positionV>
                <wp:extent cx="360" cy="360"/>
                <wp:effectExtent l="95250" t="152400" r="114300" b="152400"/>
                <wp:wrapNone/>
                <wp:docPr id="205606167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37DE79ED">
              <v:shape id="Ink 2" style="position:absolute;margin-left:603.2pt;margin-top:13.9pt;width:8.55pt;height:17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" w14:anchorId="1E13D3AF">
                <v:imagedata o:title="" r:id="rId63"/>
              </v:shape>
            </w:pict>
          </mc:Fallback>
        </mc:AlternateContent>
      </w:r>
      <w:r>
        <w:rPr>
          <w:rStyle w:val="eop"/>
        </w:rPr>
        <w:t> </w:t>
      </w:r>
    </w:p>
    <w:p w14:paraId="64E9CEEA" w14:textId="77777777" w:rsidR="00145AA4" w:rsidRDefault="00145AA4" w:rsidP="00145AA4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</w:pPr>
      <w:r>
        <w:rPr>
          <w:rStyle w:val="normaltextrun"/>
          <w:rFonts w:eastAsiaTheme="majorEastAsia"/>
        </w:rPr>
        <w:t>In the S3 bucket's properties, navigate to the "Management" tab.</w:t>
      </w:r>
      <w:r>
        <w:rPr>
          <w:rStyle w:val="eop"/>
        </w:rPr>
        <w:t> </w:t>
      </w:r>
    </w:p>
    <w:p w14:paraId="78B3C989" w14:textId="77777777" w:rsidR="00145AA4" w:rsidRDefault="00145AA4" w:rsidP="00145AA4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</w:pPr>
      <w:r>
        <w:rPr>
          <w:rStyle w:val="normaltextrun"/>
          <w:rFonts w:eastAsiaTheme="majorEastAsia"/>
        </w:rPr>
        <w:t>Click on "Lifecycle."</w:t>
      </w:r>
      <w:r>
        <w:rPr>
          <w:rStyle w:val="eop"/>
        </w:rPr>
        <w:t> </w:t>
      </w:r>
    </w:p>
    <w:p w14:paraId="24478781" w14:textId="77777777" w:rsidR="00145AA4" w:rsidRDefault="00145AA4" w:rsidP="00145AA4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</w:pPr>
      <w:r>
        <w:rPr>
          <w:rStyle w:val="normaltextrun"/>
          <w:rFonts w:eastAsiaTheme="majorEastAsia"/>
        </w:rPr>
        <w:t>Create a lifecycle rule that moves ALL files to the intelligent-tiering storage class after 0 days.</w:t>
      </w:r>
      <w:r>
        <w:rPr>
          <w:rStyle w:val="eop"/>
        </w:rPr>
        <w:t> </w:t>
      </w:r>
    </w:p>
    <w:p w14:paraId="672627B8" w14:textId="77777777" w:rsidR="00145AA4" w:rsidRDefault="00145AA4" w:rsidP="00145AA4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3DCE9F1A" w14:textId="77777777" w:rsidR="00145AA4" w:rsidRDefault="00145AA4" w:rsidP="00145AA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770EDCEA" w14:textId="19EFA131" w:rsidR="00145AA4" w:rsidRPr="0029606D" w:rsidRDefault="00145AA4" w:rsidP="0029606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58258" behindDoc="0" locked="0" layoutInCell="1" allowOverlap="1" wp14:anchorId="662723ED" wp14:editId="069A29EC">
                <wp:simplePos x="0" y="0"/>
                <wp:positionH relativeFrom="column">
                  <wp:posOffset>335293</wp:posOffset>
                </wp:positionH>
                <wp:positionV relativeFrom="paragraph">
                  <wp:posOffset>995441</wp:posOffset>
                </wp:positionV>
                <wp:extent cx="2407320" cy="194040"/>
                <wp:effectExtent l="95250" t="152400" r="126365" b="168275"/>
                <wp:wrapNone/>
                <wp:docPr id="88562383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407320" cy="19404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5BDF3BD8">
              <v:shape id="Ink 1" style="position:absolute;margin-left:22.15pt;margin-top:69.9pt;width:198.05pt;height:32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" w14:anchorId="223DD0D7">
                <v:imagedata o:title="" r:id="rId65"/>
              </v:shape>
            </w:pict>
          </mc:Fallback>
        </mc:AlternateContent>
      </w:r>
      <w:r w:rsidRPr="002E2301">
        <w:rPr>
          <w:noProof/>
        </w:rPr>
        <w:drawing>
          <wp:inline distT="0" distB="0" distL="0" distR="0" wp14:anchorId="6346E8A5" wp14:editId="3257FEB3">
            <wp:extent cx="5943600" cy="1588168"/>
            <wp:effectExtent l="0" t="0" r="0" b="0"/>
            <wp:docPr id="1937432203" name="Picture 193743220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32203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5759" cy="15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508C" w14:textId="39FC0848" w:rsidR="000B1978" w:rsidRDefault="000B1978" w:rsidP="008E7302">
      <w:pPr>
        <w:pStyle w:val="Heading1"/>
      </w:pPr>
      <w:bookmarkStart w:id="19" w:name="_Toc150963822"/>
      <w:r w:rsidRPr="000B1978">
        <w:t>Creation of EC2</w:t>
      </w:r>
      <w:bookmarkEnd w:id="19"/>
    </w:p>
    <w:p w14:paraId="3AB1666C" w14:textId="77777777" w:rsidR="00E2406B" w:rsidRDefault="008E7302" w:rsidP="000B1978">
      <w:r>
        <w:t xml:space="preserve">Create an EC2 instance </w:t>
      </w:r>
      <w:r w:rsidR="001D74B1">
        <w:t xml:space="preserve">with the following specifications: </w:t>
      </w:r>
    </w:p>
    <w:p w14:paraId="6C15DF3C" w14:textId="77777777" w:rsidR="00E2406B" w:rsidRDefault="001D74B1" w:rsidP="00E2406B">
      <w:pPr>
        <w:pStyle w:val="ListParagraph"/>
        <w:numPr>
          <w:ilvl w:val="1"/>
          <w:numId w:val="8"/>
        </w:numPr>
        <w:spacing w:line="240" w:lineRule="auto"/>
      </w:pPr>
      <w:r>
        <w:t>Ubuntu server 22.</w:t>
      </w:r>
      <w:proofErr w:type="gramStart"/>
      <w:r>
        <w:t>04LTS;</w:t>
      </w:r>
      <w:proofErr w:type="gramEnd"/>
      <w:r>
        <w:t xml:space="preserve"> </w:t>
      </w:r>
    </w:p>
    <w:p w14:paraId="42C4129B" w14:textId="42B31ABF" w:rsidR="004D1F8A" w:rsidRDefault="001D74B1" w:rsidP="00E2406B">
      <w:pPr>
        <w:pStyle w:val="ListParagraph"/>
        <w:numPr>
          <w:ilvl w:val="1"/>
          <w:numId w:val="8"/>
        </w:numPr>
        <w:spacing w:line="240" w:lineRule="auto"/>
      </w:pPr>
      <w:r>
        <w:t>t2.</w:t>
      </w:r>
      <w:proofErr w:type="gramStart"/>
      <w:r>
        <w:t>medium;</w:t>
      </w:r>
      <w:proofErr w:type="gramEnd"/>
    </w:p>
    <w:p w14:paraId="004557A3" w14:textId="7B47A7A7" w:rsidR="001D74B1" w:rsidRDefault="001D74B1" w:rsidP="00E2406B">
      <w:pPr>
        <w:pStyle w:val="ListParagraph"/>
        <w:numPr>
          <w:ilvl w:val="1"/>
          <w:numId w:val="8"/>
        </w:numPr>
        <w:spacing w:line="240" w:lineRule="auto"/>
      </w:pPr>
      <w:r>
        <w:t>Use previously made VPC and Security group</w:t>
      </w:r>
    </w:p>
    <w:p w14:paraId="50734E4C" w14:textId="26ECD0AB" w:rsidR="00E2406B" w:rsidRDefault="00E2406B" w:rsidP="00E2406B">
      <w:pPr>
        <w:pStyle w:val="ListParagraph"/>
        <w:numPr>
          <w:ilvl w:val="1"/>
          <w:numId w:val="8"/>
        </w:numPr>
        <w:spacing w:line="240" w:lineRule="auto"/>
      </w:pPr>
      <w:r>
        <w:t>8GB EBS storage</w:t>
      </w:r>
    </w:p>
    <w:p w14:paraId="7439097B" w14:textId="4B34E6A7" w:rsidR="00F82F7D" w:rsidRDefault="00F82F7D" w:rsidP="00F82F7D">
      <w:pPr>
        <w:spacing w:line="240" w:lineRule="auto"/>
      </w:pPr>
      <w:r>
        <w:lastRenderedPageBreak/>
        <w:t xml:space="preserve"> </w:t>
      </w:r>
      <w:r w:rsidRPr="00F82F7D">
        <w:rPr>
          <w:noProof/>
        </w:rPr>
        <w:drawing>
          <wp:inline distT="0" distB="0" distL="0" distR="0" wp14:anchorId="47816D3C" wp14:editId="6507878E">
            <wp:extent cx="5943600" cy="3644265"/>
            <wp:effectExtent l="0" t="0" r="0" b="0"/>
            <wp:docPr id="428073737" name="Picture 4280737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73737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988B" w14:textId="33E063AD" w:rsidR="005C71D1" w:rsidRDefault="005C71D1" w:rsidP="00326D08">
      <w:pPr>
        <w:pStyle w:val="ListParagraph"/>
        <w:numPr>
          <w:ilvl w:val="0"/>
          <w:numId w:val="9"/>
        </w:numPr>
        <w:spacing w:line="240" w:lineRule="auto"/>
      </w:pPr>
      <w:r>
        <w:t>Mount the previously created EFS volume into /mnt</w:t>
      </w:r>
      <w:r w:rsidR="00F8226C">
        <w:t>/efs</w:t>
      </w:r>
    </w:p>
    <w:p w14:paraId="77EEFCC0" w14:textId="59706A16" w:rsidR="00F8226C" w:rsidRDefault="00F8226C" w:rsidP="00326D08">
      <w:pPr>
        <w:pStyle w:val="ListParagraph"/>
        <w:numPr>
          <w:ilvl w:val="1"/>
          <w:numId w:val="9"/>
        </w:numPr>
        <w:spacing w:line="240" w:lineRule="auto"/>
      </w:pPr>
      <w:r w:rsidRPr="00F8226C">
        <w:t>Enable: automatically mount the file system.</w:t>
      </w:r>
    </w:p>
    <w:p w14:paraId="2D740F4C" w14:textId="1AFDAA0C" w:rsidR="00326D08" w:rsidRDefault="00326D08" w:rsidP="00326D08">
      <w:pPr>
        <w:pStyle w:val="ListParagraph"/>
        <w:numPr>
          <w:ilvl w:val="1"/>
          <w:numId w:val="9"/>
        </w:numPr>
        <w:spacing w:line="240" w:lineRule="auto"/>
      </w:pPr>
      <w:r>
        <w:t>Disable: automatically create and attach security groups</w:t>
      </w:r>
    </w:p>
    <w:p w14:paraId="3CFC254B" w14:textId="680AFFA0" w:rsidR="00326D08" w:rsidRDefault="0029606D" w:rsidP="0029606D">
      <w:pPr>
        <w:spacing w:line="240" w:lineRule="auto"/>
      </w:pPr>
      <w:r w:rsidRPr="0029606D">
        <w:rPr>
          <w:noProof/>
        </w:rPr>
        <w:drawing>
          <wp:inline distT="0" distB="0" distL="0" distR="0" wp14:anchorId="08FD8A86" wp14:editId="7135509C">
            <wp:extent cx="5419725" cy="3363009"/>
            <wp:effectExtent l="0" t="0" r="0" b="8890"/>
            <wp:docPr id="783960354" name="Picture 7839603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6035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5109" cy="336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A6BF" w14:textId="3986A219" w:rsidR="00F8226C" w:rsidRDefault="00892F1B" w:rsidP="00892F1B">
      <w:pPr>
        <w:pStyle w:val="ListParagraph"/>
        <w:numPr>
          <w:ilvl w:val="0"/>
          <w:numId w:val="9"/>
        </w:numPr>
        <w:spacing w:line="240" w:lineRule="auto"/>
      </w:pPr>
      <w:r w:rsidRPr="00892F1B">
        <w:t>Add the LabInstance role so the instance can connect to S3 and other services</w:t>
      </w:r>
    </w:p>
    <w:p w14:paraId="429B91EE" w14:textId="0A493B01" w:rsidR="003E6AD1" w:rsidRPr="000B1978" w:rsidRDefault="003E6AD1" w:rsidP="003E6AD1">
      <w:pPr>
        <w:spacing w:line="240" w:lineRule="auto"/>
      </w:pPr>
      <w:r>
        <w:lastRenderedPageBreak/>
        <w:t xml:space="preserve"> </w:t>
      </w:r>
      <w:r w:rsidRPr="003E6AD1">
        <w:rPr>
          <w:noProof/>
        </w:rPr>
        <w:drawing>
          <wp:inline distT="0" distB="0" distL="0" distR="0" wp14:anchorId="72FAE57A" wp14:editId="2B09570F">
            <wp:extent cx="5943600" cy="2336800"/>
            <wp:effectExtent l="0" t="0" r="0" b="6350"/>
            <wp:docPr id="1539754073" name="Picture 15397540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54073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EA4E" w14:textId="5DB76707" w:rsidR="007837A7" w:rsidRDefault="0081554A" w:rsidP="00CC302B">
      <w:pPr>
        <w:pStyle w:val="Heading1"/>
      </w:pPr>
      <w:bookmarkStart w:id="20" w:name="_Toc150963823"/>
      <w:r>
        <w:t>Creation of elastic IP</w:t>
      </w:r>
      <w:ins w:id="21" w:author="Mohit Dhunna" w:date="2023-11-22T19:31:00Z">
        <w:r>
          <w:tab/>
        </w:r>
      </w:ins>
      <w:bookmarkEnd w:id="20"/>
    </w:p>
    <w:p w14:paraId="59D5A340" w14:textId="448966C9" w:rsidR="004D1F8A" w:rsidRDefault="004D1F8A" w:rsidP="0008753A">
      <w:r>
        <w:t xml:space="preserve">Elastic IP created and associated </w:t>
      </w:r>
    </w:p>
    <w:p w14:paraId="3524F375" w14:textId="65FD01E0" w:rsidR="004D1F8A" w:rsidRDefault="00EE0B25" w:rsidP="0008753A">
      <w:r w:rsidRPr="00EE0B25">
        <w:rPr>
          <w:noProof/>
        </w:rPr>
        <w:drawing>
          <wp:inline distT="0" distB="0" distL="0" distR="0" wp14:anchorId="18AC4A66" wp14:editId="147915E6">
            <wp:extent cx="5943600" cy="1882775"/>
            <wp:effectExtent l="0" t="0" r="0" b="3175"/>
            <wp:docPr id="1600476416" name="Picture 16004764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76416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7D57" w14:textId="19F2F6FB" w:rsidR="004D1F8A" w:rsidRDefault="004D1F8A" w:rsidP="004D1F8A">
      <w:pPr>
        <w:pStyle w:val="Heading2"/>
        <w:rPr>
          <w:sz w:val="32"/>
          <w:szCs w:val="32"/>
        </w:rPr>
      </w:pPr>
      <w:bookmarkStart w:id="22" w:name="_Toc150963824"/>
      <w:r w:rsidRPr="004D1F8A">
        <w:rPr>
          <w:sz w:val="32"/>
          <w:szCs w:val="32"/>
        </w:rPr>
        <w:t>Create a Duck DNS domain</w:t>
      </w:r>
      <w:bookmarkEnd w:id="22"/>
    </w:p>
    <w:p w14:paraId="27176DC1" w14:textId="4BE3288C" w:rsidR="004D1F8A" w:rsidRDefault="004D1F8A" w:rsidP="004D1F8A">
      <w:r>
        <w:t xml:space="preserve">Go to </w:t>
      </w:r>
      <w:hyperlink r:id="rId71" w:history="1">
        <w:r w:rsidR="007C1F70" w:rsidRPr="004659F5">
          <w:rPr>
            <w:rStyle w:val="Hyperlink"/>
          </w:rPr>
          <w:t>https://www.duckdns.org/</w:t>
        </w:r>
      </w:hyperlink>
    </w:p>
    <w:p w14:paraId="744AB67A" w14:textId="2A63C697" w:rsidR="007C1F70" w:rsidRDefault="00811B7B" w:rsidP="5861B9E0">
      <w:pPr>
        <w:rPr>
          <w:color w:val="000000" w:themeColor="text1"/>
          <w:sz w:val="21"/>
          <w:szCs w:val="21"/>
        </w:rPr>
      </w:pPr>
      <w:r>
        <w:t xml:space="preserve">Elastic IP to point </w:t>
      </w:r>
      <w:r w:rsidR="00B94329" w:rsidRPr="5861B9E0">
        <w:rPr>
          <w:color w:val="000000" w:themeColor="text1"/>
          <w:sz w:val="21"/>
          <w:szCs w:val="21"/>
        </w:rPr>
        <w:t>54.236.100.200</w:t>
      </w:r>
    </w:p>
    <w:p w14:paraId="1BF85626" w14:textId="58C8FBE6" w:rsidR="00A7113D" w:rsidRDefault="00A7113D" w:rsidP="004D1F8A">
      <w:r>
        <w:t xml:space="preserve">Domain: </w:t>
      </w:r>
      <w:hyperlink r:id="rId72" w:history="1">
        <w:r w:rsidR="00D92A01" w:rsidRPr="00CC55A7">
          <w:rPr>
            <w:rStyle w:val="Hyperlink"/>
          </w:rPr>
          <w:t>https://starsector.duckdns.org</w:t>
        </w:r>
      </w:hyperlink>
    </w:p>
    <w:p w14:paraId="443B213E" w14:textId="7CD303BC" w:rsidR="003F7821" w:rsidRDefault="002E7ACE" w:rsidP="004D1F8A">
      <w:r w:rsidRPr="002E7ACE">
        <w:rPr>
          <w:noProof/>
        </w:rPr>
        <w:lastRenderedPageBreak/>
        <w:drawing>
          <wp:inline distT="0" distB="0" distL="0" distR="0" wp14:anchorId="03AE82B4" wp14:editId="14452C48">
            <wp:extent cx="5943600" cy="2188845"/>
            <wp:effectExtent l="0" t="0" r="0" b="1905"/>
            <wp:docPr id="349828944" name="Picture 3498289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28944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F1A2" w14:textId="77777777" w:rsidR="002E7ACE" w:rsidRDefault="002E7ACE" w:rsidP="004D1F8A"/>
    <w:p w14:paraId="7813B01B" w14:textId="2F0137E3" w:rsidR="00292F6A" w:rsidRDefault="00292F6A" w:rsidP="00292F6A">
      <w:pPr>
        <w:pStyle w:val="Heading2"/>
        <w:rPr>
          <w:sz w:val="32"/>
          <w:szCs w:val="32"/>
        </w:rPr>
      </w:pPr>
      <w:bookmarkStart w:id="23" w:name="_Toc150963825"/>
      <w:r w:rsidRPr="00292F6A">
        <w:rPr>
          <w:sz w:val="32"/>
          <w:szCs w:val="32"/>
        </w:rPr>
        <w:t>Configure CloudWatch Monitoring</w:t>
      </w:r>
      <w:bookmarkEnd w:id="23"/>
    </w:p>
    <w:p w14:paraId="43359E74" w14:textId="68E48FF8" w:rsidR="00292F6A" w:rsidRDefault="00292F6A" w:rsidP="00292F6A">
      <w:r>
        <w:t xml:space="preserve">Create a new CloudWatch task </w:t>
      </w:r>
      <w:r w:rsidR="00A325AB">
        <w:t xml:space="preserve">monitoring </w:t>
      </w:r>
      <w:r w:rsidR="002E7ACE">
        <w:t>NextCloud</w:t>
      </w:r>
      <w:r w:rsidR="00A325AB">
        <w:t xml:space="preserve"> ec2 instance</w:t>
      </w:r>
      <w:r w:rsidR="002E7ACE">
        <w:t xml:space="preserve">; Done by creating an alarm to check if the instance fails status checks </w:t>
      </w:r>
    </w:p>
    <w:p w14:paraId="37588C82" w14:textId="4BB1F261" w:rsidR="002E7ACE" w:rsidRDefault="00182547" w:rsidP="00292F6A">
      <w:r w:rsidRPr="00182547">
        <w:rPr>
          <w:noProof/>
        </w:rPr>
        <w:drawing>
          <wp:inline distT="0" distB="0" distL="0" distR="0" wp14:anchorId="04AC5BB1" wp14:editId="5D0654FB">
            <wp:extent cx="5943600" cy="3218180"/>
            <wp:effectExtent l="0" t="0" r="0" b="1270"/>
            <wp:docPr id="1061010585" name="Picture 10610105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10585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D785" w14:textId="77777777" w:rsidR="001815A7" w:rsidRPr="00292F6A" w:rsidRDefault="001815A7" w:rsidP="00292F6A"/>
    <w:p w14:paraId="015AF23A" w14:textId="30C6E806" w:rsidR="000E2C03" w:rsidRDefault="00042DA6" w:rsidP="001815A7">
      <w:pPr>
        <w:pStyle w:val="Heading1"/>
      </w:pPr>
      <w:bookmarkStart w:id="24" w:name="_Toc150963826"/>
      <w:r>
        <w:t xml:space="preserve">Install </w:t>
      </w:r>
      <w:r w:rsidR="00447EAB">
        <w:t>NextCloud</w:t>
      </w:r>
      <w:bookmarkEnd w:id="24"/>
    </w:p>
    <w:p w14:paraId="063EF9ED" w14:textId="6B3519C2" w:rsidR="00042DA6" w:rsidRDefault="001815A7" w:rsidP="004D1F8A">
      <w:r>
        <w:t>Login via ssh with the following command:</w:t>
      </w:r>
    </w:p>
    <w:p w14:paraId="3AF7015C" w14:textId="30B73D4A" w:rsidR="001815A7" w:rsidRDefault="00447EAB" w:rsidP="004D1F8A">
      <w:pPr>
        <w:rPr>
          <w:i/>
          <w:iCs/>
          <w:color w:val="000000"/>
          <w:sz w:val="21"/>
          <w:szCs w:val="21"/>
        </w:rPr>
      </w:pPr>
      <w:r w:rsidRPr="00447EAB">
        <w:rPr>
          <w:i/>
          <w:iCs/>
        </w:rPr>
        <w:t>ssh -i "C:\Users\adeko\OneDrive - Red River College Polytech\Cloud Infrastructure\phoenix.pem" ubuntu@</w:t>
      </w:r>
      <w:r w:rsidRPr="00447EAB">
        <w:rPr>
          <w:i/>
          <w:iCs/>
          <w:color w:val="000000"/>
          <w:sz w:val="21"/>
          <w:szCs w:val="21"/>
        </w:rPr>
        <w:t>54.236.100.200</w:t>
      </w:r>
    </w:p>
    <w:p w14:paraId="3371427C" w14:textId="7B1ACAE4" w:rsidR="00447EAB" w:rsidRPr="00447EAB" w:rsidRDefault="00635AE2" w:rsidP="004D1F8A">
      <w:r>
        <w:rPr>
          <w:noProof/>
        </w:rPr>
        <w:lastRenderedPageBreak/>
        <w:drawing>
          <wp:inline distT="0" distB="0" distL="0" distR="0" wp14:anchorId="3E135ACD" wp14:editId="4887279E">
            <wp:extent cx="5943600" cy="3118485"/>
            <wp:effectExtent l="0" t="0" r="0" b="5715"/>
            <wp:docPr id="67853032" name="Picture 678530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53032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ins w:id="25" w:author="Chibuikem Ifinta" w:date="2023-11-24T00:59:00Z">
        <w:r w:rsidR="4895D015">
          <w:t>\</w:t>
        </w:r>
      </w:ins>
    </w:p>
    <w:p w14:paraId="01CF9098" w14:textId="03D82016" w:rsidR="00042DA6" w:rsidRDefault="00396B05" w:rsidP="004D1F8A">
      <w:r>
        <w:t xml:space="preserve">Perform updates </w:t>
      </w:r>
      <w:r w:rsidR="00635AE2">
        <w:t>using the following code:</w:t>
      </w:r>
    </w:p>
    <w:p w14:paraId="603D8DA4" w14:textId="08B1A93A" w:rsidR="00305B43" w:rsidRPr="00FE78D7" w:rsidRDefault="00305B43" w:rsidP="00305B43">
      <w:pPr>
        <w:pStyle w:val="ListParagraph"/>
        <w:numPr>
          <w:ilvl w:val="0"/>
          <w:numId w:val="9"/>
        </w:numPr>
        <w:rPr>
          <w:i/>
          <w:iCs/>
        </w:rPr>
      </w:pPr>
      <w:r w:rsidRPr="00FE78D7">
        <w:rPr>
          <w:i/>
          <w:iCs/>
        </w:rPr>
        <w:t xml:space="preserve">sudo apt update </w:t>
      </w:r>
    </w:p>
    <w:p w14:paraId="41F1A919" w14:textId="4F1DA0EE" w:rsidR="00635AE2" w:rsidRPr="00FE78D7" w:rsidRDefault="00305B43" w:rsidP="00305B43">
      <w:pPr>
        <w:pStyle w:val="ListParagraph"/>
        <w:numPr>
          <w:ilvl w:val="0"/>
          <w:numId w:val="9"/>
        </w:numPr>
        <w:rPr>
          <w:i/>
          <w:iCs/>
        </w:rPr>
      </w:pPr>
      <w:r w:rsidRPr="00FE78D7">
        <w:rPr>
          <w:i/>
          <w:iCs/>
        </w:rPr>
        <w:t>sudo apt dist-upgrade</w:t>
      </w:r>
    </w:p>
    <w:p w14:paraId="63F9F8BC" w14:textId="7320B695" w:rsidR="004E07F4" w:rsidRDefault="004E07F4" w:rsidP="004D1F8A">
      <w:r w:rsidRPr="004E07F4">
        <w:rPr>
          <w:noProof/>
        </w:rPr>
        <w:drawing>
          <wp:inline distT="0" distB="0" distL="0" distR="0" wp14:anchorId="490969DD" wp14:editId="14C468E1">
            <wp:extent cx="5943600" cy="2857500"/>
            <wp:effectExtent l="0" t="0" r="0" b="0"/>
            <wp:docPr id="423062281" name="Picture 42306228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62281" name="Picture 1" descr="A screenshot of a computer erro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CA9A" w14:textId="1A77E70B" w:rsidR="00CF173D" w:rsidRDefault="004E07F4" w:rsidP="004D1F8A">
      <w:pPr>
        <w:rPr>
          <w:i/>
          <w:iCs/>
        </w:rPr>
      </w:pPr>
      <w:r>
        <w:t xml:space="preserve">Install docker.io from repositories </w:t>
      </w:r>
      <w:r w:rsidR="00FE78D7">
        <w:t xml:space="preserve">using the command: </w:t>
      </w:r>
      <w:r w:rsidR="00FE78D7" w:rsidRPr="00FE78D7">
        <w:rPr>
          <w:i/>
          <w:iCs/>
        </w:rPr>
        <w:t>sudo apt install docker.io</w:t>
      </w:r>
    </w:p>
    <w:p w14:paraId="393490DE" w14:textId="08BE1A35" w:rsidR="00CF173D" w:rsidRDefault="002547BD" w:rsidP="004D1F8A">
      <w:r>
        <w:t xml:space="preserve">Create a folder called </w:t>
      </w:r>
      <w:r w:rsidR="008F676A">
        <w:t>docker</w:t>
      </w:r>
      <w:r>
        <w:t xml:space="preserve"> folder</w:t>
      </w:r>
      <w:r w:rsidR="008F676A">
        <w:t xml:space="preserve"> </w:t>
      </w:r>
      <w:proofErr w:type="gramStart"/>
      <w:r w:rsidR="008F676A">
        <w:t>In</w:t>
      </w:r>
      <w:proofErr w:type="gramEnd"/>
      <w:r w:rsidR="008F676A">
        <w:t xml:space="preserve"> your EFS mount</w:t>
      </w:r>
      <w:r w:rsidR="003210F3">
        <w:t xml:space="preserve"> and other necessary folders</w:t>
      </w:r>
      <w:r w:rsidR="008F676A">
        <w:t>:</w:t>
      </w:r>
    </w:p>
    <w:p w14:paraId="5FC5F7D9" w14:textId="79570311" w:rsidR="003210F3" w:rsidRPr="003210F3" w:rsidRDefault="003210F3" w:rsidP="003210F3">
      <w:pPr>
        <w:pStyle w:val="ListParagraph"/>
        <w:numPr>
          <w:ilvl w:val="1"/>
          <w:numId w:val="10"/>
        </w:numPr>
        <w:rPr>
          <w:i/>
          <w:iCs/>
        </w:rPr>
      </w:pPr>
      <w:r w:rsidRPr="003210F3">
        <w:rPr>
          <w:i/>
          <w:iCs/>
        </w:rPr>
        <w:t xml:space="preserve">/mnt/efs/docker </w:t>
      </w:r>
    </w:p>
    <w:p w14:paraId="59CCE83E" w14:textId="3BA1B902" w:rsidR="003210F3" w:rsidRPr="003210F3" w:rsidRDefault="003210F3" w:rsidP="003210F3">
      <w:pPr>
        <w:pStyle w:val="ListParagraph"/>
        <w:numPr>
          <w:ilvl w:val="1"/>
          <w:numId w:val="10"/>
        </w:numPr>
        <w:rPr>
          <w:i/>
          <w:iCs/>
        </w:rPr>
      </w:pPr>
      <w:r w:rsidRPr="003210F3">
        <w:rPr>
          <w:i/>
          <w:iCs/>
        </w:rPr>
        <w:t xml:space="preserve">/mnt/efs/docker/nextcloud_aio_apache </w:t>
      </w:r>
    </w:p>
    <w:p w14:paraId="6E2757B9" w14:textId="77777777" w:rsidR="003210F3" w:rsidRPr="003210F3" w:rsidRDefault="003210F3" w:rsidP="003210F3">
      <w:pPr>
        <w:pStyle w:val="ListParagraph"/>
        <w:numPr>
          <w:ilvl w:val="1"/>
          <w:numId w:val="10"/>
        </w:numPr>
        <w:rPr>
          <w:i/>
          <w:iCs/>
        </w:rPr>
      </w:pPr>
      <w:r w:rsidRPr="003210F3">
        <w:rPr>
          <w:i/>
          <w:iCs/>
        </w:rPr>
        <w:lastRenderedPageBreak/>
        <w:t xml:space="preserve">/mnt/efs/docker/nextcloud_aio_collabora_fonts </w:t>
      </w:r>
    </w:p>
    <w:p w14:paraId="672C33A1" w14:textId="291CD851" w:rsidR="003210F3" w:rsidRPr="003210F3" w:rsidRDefault="003210F3" w:rsidP="003210F3">
      <w:pPr>
        <w:pStyle w:val="ListParagraph"/>
        <w:numPr>
          <w:ilvl w:val="1"/>
          <w:numId w:val="10"/>
        </w:numPr>
        <w:rPr>
          <w:i/>
          <w:iCs/>
        </w:rPr>
      </w:pPr>
      <w:r w:rsidRPr="003210F3">
        <w:rPr>
          <w:i/>
          <w:iCs/>
        </w:rPr>
        <w:t xml:space="preserve">/mnt/efs/docker/nextcloud_aio_database </w:t>
      </w:r>
    </w:p>
    <w:p w14:paraId="12C69968" w14:textId="27CADF98" w:rsidR="003210F3" w:rsidRPr="003210F3" w:rsidRDefault="003210F3" w:rsidP="003210F3">
      <w:pPr>
        <w:pStyle w:val="ListParagraph"/>
        <w:numPr>
          <w:ilvl w:val="1"/>
          <w:numId w:val="10"/>
        </w:numPr>
        <w:rPr>
          <w:i/>
          <w:iCs/>
        </w:rPr>
      </w:pPr>
      <w:r w:rsidRPr="003210F3">
        <w:rPr>
          <w:i/>
          <w:iCs/>
        </w:rPr>
        <w:t xml:space="preserve">/mnt/efs/docker/nextcloud_aio_database_dump </w:t>
      </w:r>
    </w:p>
    <w:p w14:paraId="5643C778" w14:textId="5CE6F8EC" w:rsidR="003210F3" w:rsidRPr="003210F3" w:rsidRDefault="003210F3" w:rsidP="003210F3">
      <w:pPr>
        <w:pStyle w:val="ListParagraph"/>
        <w:numPr>
          <w:ilvl w:val="1"/>
          <w:numId w:val="10"/>
        </w:numPr>
        <w:rPr>
          <w:i/>
          <w:iCs/>
        </w:rPr>
      </w:pPr>
      <w:r w:rsidRPr="003210F3">
        <w:rPr>
          <w:i/>
          <w:iCs/>
        </w:rPr>
        <w:t>/mnt/efs/docker/nextcloud_aio_mastercontainer</w:t>
      </w:r>
    </w:p>
    <w:p w14:paraId="51D80903" w14:textId="77777777" w:rsidR="003210F3" w:rsidRPr="003210F3" w:rsidRDefault="003210F3" w:rsidP="003210F3">
      <w:pPr>
        <w:pStyle w:val="ListParagraph"/>
        <w:numPr>
          <w:ilvl w:val="1"/>
          <w:numId w:val="10"/>
        </w:numPr>
        <w:rPr>
          <w:i/>
          <w:iCs/>
        </w:rPr>
      </w:pPr>
      <w:r w:rsidRPr="003210F3">
        <w:rPr>
          <w:i/>
          <w:iCs/>
        </w:rPr>
        <w:t xml:space="preserve">/mnt/efs/docker/nextcloud_aio_nextcloud </w:t>
      </w:r>
    </w:p>
    <w:p w14:paraId="6BF0509F" w14:textId="77777777" w:rsidR="003210F3" w:rsidRPr="003210F3" w:rsidRDefault="003210F3" w:rsidP="003210F3">
      <w:pPr>
        <w:pStyle w:val="ListParagraph"/>
        <w:numPr>
          <w:ilvl w:val="1"/>
          <w:numId w:val="10"/>
        </w:numPr>
        <w:rPr>
          <w:i/>
          <w:iCs/>
        </w:rPr>
      </w:pPr>
      <w:r w:rsidRPr="003210F3">
        <w:rPr>
          <w:i/>
          <w:iCs/>
        </w:rPr>
        <w:t xml:space="preserve">/mnt/efs/docker/nextcloud_aio_nextcloud_data </w:t>
      </w:r>
    </w:p>
    <w:p w14:paraId="150E7C34" w14:textId="77777777" w:rsidR="003210F3" w:rsidRPr="003210F3" w:rsidRDefault="003210F3" w:rsidP="003210F3">
      <w:pPr>
        <w:pStyle w:val="ListParagraph"/>
        <w:numPr>
          <w:ilvl w:val="1"/>
          <w:numId w:val="10"/>
        </w:numPr>
        <w:rPr>
          <w:i/>
          <w:iCs/>
        </w:rPr>
      </w:pPr>
      <w:r w:rsidRPr="003210F3">
        <w:rPr>
          <w:i/>
          <w:iCs/>
        </w:rPr>
        <w:t xml:space="preserve">/mnt/efs/docker/nextcloud_aio_redis </w:t>
      </w:r>
    </w:p>
    <w:p w14:paraId="2B7EBB26" w14:textId="555A32DF" w:rsidR="008F676A" w:rsidRDefault="003210F3" w:rsidP="004D1F8A">
      <w:pPr>
        <w:pStyle w:val="ListParagraph"/>
        <w:numPr>
          <w:ilvl w:val="1"/>
          <w:numId w:val="10"/>
        </w:numPr>
        <w:rPr>
          <w:i/>
          <w:iCs/>
        </w:rPr>
      </w:pPr>
      <w:r w:rsidRPr="003210F3">
        <w:rPr>
          <w:i/>
          <w:iCs/>
        </w:rPr>
        <w:t>/mnt/efs/backup</w:t>
      </w:r>
    </w:p>
    <w:p w14:paraId="4636FDBD" w14:textId="23ACC6B5" w:rsidR="003210F3" w:rsidRDefault="003210F3" w:rsidP="003210F3">
      <w:r>
        <w:t>Man</w:t>
      </w:r>
      <w:r w:rsidR="007A5458">
        <w:t>ually ADD docker volumes for each of the folders created</w:t>
      </w:r>
    </w:p>
    <w:p w14:paraId="4DA09EA3" w14:textId="77777777" w:rsidR="007A5458" w:rsidRPr="007A5458" w:rsidRDefault="007A5458" w:rsidP="007A5458">
      <w:pPr>
        <w:pStyle w:val="ListParagraph"/>
        <w:numPr>
          <w:ilvl w:val="0"/>
          <w:numId w:val="17"/>
        </w:numPr>
        <w:rPr>
          <w:i/>
          <w:iCs/>
        </w:rPr>
      </w:pPr>
      <w:r w:rsidRPr="007A5458">
        <w:rPr>
          <w:i/>
          <w:iCs/>
        </w:rPr>
        <w:t>sudo docker volume create --driver local --name nextcloud_aio_apache -o device=/mnt/efs/docker/nextcloud_aio_apache -o type=none -o o=bind</w:t>
      </w:r>
    </w:p>
    <w:p w14:paraId="25F2A82F" w14:textId="77777777" w:rsidR="007A5458" w:rsidRPr="007A5458" w:rsidRDefault="007A5458" w:rsidP="007A5458">
      <w:pPr>
        <w:pStyle w:val="ListParagraph"/>
        <w:numPr>
          <w:ilvl w:val="0"/>
          <w:numId w:val="17"/>
        </w:numPr>
        <w:rPr>
          <w:i/>
          <w:iCs/>
        </w:rPr>
      </w:pPr>
      <w:r w:rsidRPr="007A5458">
        <w:rPr>
          <w:i/>
          <w:iCs/>
        </w:rPr>
        <w:t>sudo docker volume create --driver local --name nextcloud_aio_collabora_fonts -o device=/mnt/efs/docker/nextcloud_aio_collabora_fonts -o type=none -o o=bind</w:t>
      </w:r>
    </w:p>
    <w:p w14:paraId="692AEC29" w14:textId="77777777" w:rsidR="007A5458" w:rsidRPr="007A5458" w:rsidRDefault="007A5458" w:rsidP="007A5458">
      <w:pPr>
        <w:pStyle w:val="ListParagraph"/>
        <w:numPr>
          <w:ilvl w:val="0"/>
          <w:numId w:val="17"/>
        </w:numPr>
        <w:rPr>
          <w:i/>
          <w:iCs/>
        </w:rPr>
      </w:pPr>
      <w:r w:rsidRPr="007A5458">
        <w:rPr>
          <w:i/>
          <w:iCs/>
        </w:rPr>
        <w:t>sudo docker volume create --driver local --name nextcloud_aio_database -o device=/mnt/efs/docker/nextcloud_aio_database -o type=none -o o=bind</w:t>
      </w:r>
    </w:p>
    <w:p w14:paraId="2EB2DFF9" w14:textId="77777777" w:rsidR="007A5458" w:rsidRPr="007A5458" w:rsidRDefault="007A5458" w:rsidP="007A5458">
      <w:pPr>
        <w:pStyle w:val="ListParagraph"/>
        <w:numPr>
          <w:ilvl w:val="0"/>
          <w:numId w:val="17"/>
        </w:numPr>
        <w:rPr>
          <w:i/>
          <w:iCs/>
        </w:rPr>
      </w:pPr>
      <w:r w:rsidRPr="007A5458">
        <w:rPr>
          <w:i/>
          <w:iCs/>
        </w:rPr>
        <w:t>sudo docker volume create --driver local --name nextcloud_aio_database_dump -o device=/mnt/efs/docker/nextcloud_aio_database_dump -o type=none -o o=bind</w:t>
      </w:r>
    </w:p>
    <w:p w14:paraId="1F472FB2" w14:textId="77777777" w:rsidR="007A5458" w:rsidRPr="007A5458" w:rsidRDefault="007A5458" w:rsidP="007A5458">
      <w:pPr>
        <w:pStyle w:val="ListParagraph"/>
        <w:numPr>
          <w:ilvl w:val="0"/>
          <w:numId w:val="17"/>
        </w:numPr>
        <w:rPr>
          <w:i/>
          <w:iCs/>
        </w:rPr>
      </w:pPr>
      <w:r w:rsidRPr="007A5458">
        <w:rPr>
          <w:i/>
          <w:iCs/>
        </w:rPr>
        <w:t>sudo docker volume create --driver local --name nextcloud_aio_mastercontainer -o device=/mnt/efs/docker/nextcloud_aio_mastercontainer -o type=none -o o=bind</w:t>
      </w:r>
    </w:p>
    <w:p w14:paraId="08FD8A25" w14:textId="77777777" w:rsidR="007A5458" w:rsidRPr="007A5458" w:rsidRDefault="007A5458" w:rsidP="007A5458">
      <w:pPr>
        <w:pStyle w:val="ListParagraph"/>
        <w:numPr>
          <w:ilvl w:val="0"/>
          <w:numId w:val="17"/>
        </w:numPr>
        <w:rPr>
          <w:i/>
          <w:iCs/>
        </w:rPr>
      </w:pPr>
      <w:r w:rsidRPr="007A5458">
        <w:rPr>
          <w:i/>
          <w:iCs/>
        </w:rPr>
        <w:t>sudo docker volume create --driver local --name nextcloud_aio_nextcloud -o device=/mnt/efs/docker/nextcloud_aio_nextcloud -o type=none -o o=bind</w:t>
      </w:r>
    </w:p>
    <w:p w14:paraId="01A9760D" w14:textId="77777777" w:rsidR="007A5458" w:rsidRPr="007A5458" w:rsidRDefault="007A5458" w:rsidP="007A5458">
      <w:pPr>
        <w:pStyle w:val="ListParagraph"/>
        <w:numPr>
          <w:ilvl w:val="0"/>
          <w:numId w:val="17"/>
        </w:numPr>
        <w:rPr>
          <w:i/>
          <w:iCs/>
        </w:rPr>
      </w:pPr>
      <w:r w:rsidRPr="007A5458">
        <w:rPr>
          <w:i/>
          <w:iCs/>
        </w:rPr>
        <w:t>sudo docker volume create --driver local --name nextcloud_aio_nextcloud_data -o device=/mnt/efs/docker/nextcloud_aio_nextcloud_data -o type=none -o o=bind</w:t>
      </w:r>
    </w:p>
    <w:p w14:paraId="5D228492" w14:textId="77777777" w:rsidR="007A5458" w:rsidRPr="007A5458" w:rsidRDefault="007A5458" w:rsidP="007A5458">
      <w:pPr>
        <w:pStyle w:val="ListParagraph"/>
        <w:numPr>
          <w:ilvl w:val="0"/>
          <w:numId w:val="17"/>
        </w:numPr>
        <w:rPr>
          <w:i/>
          <w:iCs/>
        </w:rPr>
      </w:pPr>
      <w:r w:rsidRPr="007A5458">
        <w:rPr>
          <w:i/>
          <w:iCs/>
        </w:rPr>
        <w:t>sudo docker volume create --driver local --name nextcloud_aio_redis -o device=/mnt/efs/docker/nextcloud_aio_redis -o type=none -o o=bind</w:t>
      </w:r>
    </w:p>
    <w:p w14:paraId="3238269C" w14:textId="1044C98F" w:rsidR="007A5458" w:rsidRPr="003210F3" w:rsidRDefault="007A5458" w:rsidP="007A5458">
      <w:pPr>
        <w:pStyle w:val="ListParagraph"/>
        <w:numPr>
          <w:ilvl w:val="0"/>
          <w:numId w:val="17"/>
        </w:numPr>
      </w:pPr>
      <w:r w:rsidRPr="007A5458">
        <w:rPr>
          <w:i/>
          <w:iCs/>
        </w:rPr>
        <w:t>sudo docker volume create --driver local --name backup -o device=/mnt/efs/backup -o type=none -o o=bind</w:t>
      </w:r>
    </w:p>
    <w:p w14:paraId="69DEE1F5" w14:textId="7ADD4AC5" w:rsidR="005C6647" w:rsidRDefault="005C6647" w:rsidP="004D1F8A">
      <w:r>
        <w:t xml:space="preserve">Run the command to install </w:t>
      </w:r>
      <w:r w:rsidR="00961FE9">
        <w:t>NextCloud</w:t>
      </w:r>
    </w:p>
    <w:p w14:paraId="6040A3BA" w14:textId="77777777" w:rsidR="008008D6" w:rsidRDefault="008008D6" w:rsidP="008008D6">
      <w:pPr>
        <w:pStyle w:val="Code"/>
      </w:pPr>
      <w:r>
        <w:tab/>
        <w:t># For Linux and without a web server or reverse proxy (like Apache, Nginx, Cloudflare Tunnel and else) already in place:</w:t>
      </w:r>
    </w:p>
    <w:p w14:paraId="2AD5FBCD" w14:textId="77777777" w:rsidR="008008D6" w:rsidRDefault="008008D6" w:rsidP="008008D6">
      <w:pPr>
        <w:pStyle w:val="Code"/>
      </w:pPr>
      <w:r>
        <w:t>sudo docker run \</w:t>
      </w:r>
    </w:p>
    <w:p w14:paraId="6E29AA28" w14:textId="77777777" w:rsidR="008008D6" w:rsidRDefault="008008D6" w:rsidP="008008D6">
      <w:pPr>
        <w:pStyle w:val="Code"/>
      </w:pPr>
      <w:r>
        <w:t>--init \</w:t>
      </w:r>
    </w:p>
    <w:p w14:paraId="4F71B3B2" w14:textId="77777777" w:rsidR="008008D6" w:rsidRDefault="008008D6" w:rsidP="008008D6">
      <w:pPr>
        <w:pStyle w:val="Code"/>
      </w:pPr>
      <w:r>
        <w:t>--sig-proxy=false \</w:t>
      </w:r>
    </w:p>
    <w:p w14:paraId="5807948C" w14:textId="4FCFDDDC" w:rsidR="008008D6" w:rsidRDefault="008008D6" w:rsidP="008008D6">
      <w:pPr>
        <w:pStyle w:val="Code"/>
      </w:pPr>
      <w:r>
        <w:t>--name nextcloud-aio-mas</w:t>
      </w:r>
      <w:r w:rsidR="7521B32D">
        <w:t>t</w:t>
      </w:r>
      <w:r>
        <w:t>ercontainer \</w:t>
      </w:r>
    </w:p>
    <w:p w14:paraId="35DA9361" w14:textId="77777777" w:rsidR="008008D6" w:rsidRDefault="008008D6" w:rsidP="008008D6">
      <w:pPr>
        <w:pStyle w:val="Code"/>
      </w:pPr>
      <w:r>
        <w:t>--restart always \</w:t>
      </w:r>
    </w:p>
    <w:p w14:paraId="1D54C5E2" w14:textId="77777777" w:rsidR="008008D6" w:rsidRDefault="008008D6" w:rsidP="008008D6">
      <w:pPr>
        <w:pStyle w:val="Code"/>
      </w:pPr>
      <w:r>
        <w:t>--publish 80:80 \</w:t>
      </w:r>
    </w:p>
    <w:p w14:paraId="58383A2E" w14:textId="77777777" w:rsidR="008008D6" w:rsidRDefault="008008D6" w:rsidP="008008D6">
      <w:pPr>
        <w:pStyle w:val="Code"/>
      </w:pPr>
      <w:r>
        <w:t>--publish 8080:8080 \</w:t>
      </w:r>
    </w:p>
    <w:p w14:paraId="001CD0B4" w14:textId="77777777" w:rsidR="008008D6" w:rsidRDefault="008008D6" w:rsidP="008008D6">
      <w:pPr>
        <w:pStyle w:val="Code"/>
      </w:pPr>
      <w:r>
        <w:t>--publish 8443:8443 \</w:t>
      </w:r>
    </w:p>
    <w:p w14:paraId="6C7F42A2" w14:textId="77777777" w:rsidR="008008D6" w:rsidRDefault="008008D6" w:rsidP="008008D6">
      <w:pPr>
        <w:pStyle w:val="Code"/>
      </w:pPr>
      <w:r>
        <w:t>--volume nextcloud_aio_mastercontainer:/mnt/docker-aio-config \</w:t>
      </w:r>
    </w:p>
    <w:p w14:paraId="692C385D" w14:textId="77777777" w:rsidR="008008D6" w:rsidRDefault="008008D6" w:rsidP="008008D6">
      <w:pPr>
        <w:pStyle w:val="Code"/>
      </w:pPr>
      <w:r>
        <w:t>--volume /var/run/docker.sock:/var/run/docker.sock:ro \</w:t>
      </w:r>
    </w:p>
    <w:p w14:paraId="495BF740" w14:textId="4FFA4935" w:rsidR="008008D6" w:rsidRDefault="008008D6" w:rsidP="008008D6">
      <w:pPr>
        <w:pStyle w:val="Code"/>
      </w:pPr>
      <w:r>
        <w:t>nextcloud/all-in-one:latest</w:t>
      </w:r>
    </w:p>
    <w:p w14:paraId="10D269C9" w14:textId="77777777" w:rsidR="008008D6" w:rsidRDefault="008008D6" w:rsidP="008008D6">
      <w:pPr>
        <w:pStyle w:val="Code"/>
      </w:pPr>
    </w:p>
    <w:p w14:paraId="374343F1" w14:textId="77777777" w:rsidR="008008D6" w:rsidRDefault="008008D6" w:rsidP="008008D6">
      <w:pPr>
        <w:pStyle w:val="Code"/>
      </w:pPr>
    </w:p>
    <w:p w14:paraId="1751A739" w14:textId="15A041E4" w:rsidR="00C25875" w:rsidRDefault="00C25875" w:rsidP="004D1F8A">
      <w:r>
        <w:t xml:space="preserve">You should be able to open browser and put in </w:t>
      </w:r>
      <w:hyperlink r:id="rId77" w:history="1">
        <w:r w:rsidR="008008D6" w:rsidRPr="00923CA8">
          <w:rPr>
            <w:rStyle w:val="Hyperlink"/>
          </w:rPr>
          <w:t>https://elasticIP:8080</w:t>
        </w:r>
      </w:hyperlink>
      <w:r w:rsidR="008008D6">
        <w:t xml:space="preserve"> </w:t>
      </w:r>
    </w:p>
    <w:p w14:paraId="474C813A" w14:textId="54A9D7B3" w:rsidR="008008D6" w:rsidRDefault="008008D6" w:rsidP="004D1F8A">
      <w:r>
        <w:t>Allows you to set up nextcloud.</w:t>
      </w:r>
    </w:p>
    <w:p w14:paraId="3DF3C231" w14:textId="084617F1" w:rsidR="008008D6" w:rsidRDefault="008008D6" w:rsidP="004D1F8A">
      <w:r w:rsidRPr="008008D6">
        <w:rPr>
          <w:noProof/>
        </w:rPr>
        <w:lastRenderedPageBreak/>
        <w:drawing>
          <wp:inline distT="0" distB="0" distL="0" distR="0" wp14:anchorId="04113DA3" wp14:editId="1D15C534">
            <wp:extent cx="5943600" cy="3252470"/>
            <wp:effectExtent l="0" t="0" r="0" b="5080"/>
            <wp:docPr id="1390137064" name="Picture 1390137064" descr="A screen 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37064" name="Picture 1" descr="A screen shot of a login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17BE" w14:textId="3F70ACD2" w:rsidR="005C6647" w:rsidRDefault="005C6647" w:rsidP="004D1F8A">
      <w:r>
        <w:t>Note the password</w:t>
      </w:r>
    </w:p>
    <w:p w14:paraId="61B36F2F" w14:textId="08D839D0" w:rsidR="005C6647" w:rsidRDefault="00E91E5C" w:rsidP="006D687D">
      <w:pPr>
        <w:pStyle w:val="Heading1"/>
      </w:pPr>
      <w:bookmarkStart w:id="26" w:name="_Toc150963827"/>
      <w:r>
        <w:t>Configure Nextcloud</w:t>
      </w:r>
      <w:bookmarkEnd w:id="26"/>
    </w:p>
    <w:p w14:paraId="1AFFF221" w14:textId="2F4BB785" w:rsidR="00E91E5C" w:rsidRDefault="00E91E5C" w:rsidP="004D1F8A">
      <w:r>
        <w:t>Make sure collabora is checked and others are unchecked</w:t>
      </w:r>
    </w:p>
    <w:p w14:paraId="58B21290" w14:textId="5A899580" w:rsidR="00E14EEC" w:rsidRDefault="00F049C5" w:rsidP="004D1F8A">
      <w:r>
        <w:t>Set your backup locatio</w:t>
      </w:r>
      <w:r w:rsidR="00A865BE">
        <w:t>n as /mnt/efs/backup NOTE: This should have been created previously</w:t>
      </w:r>
    </w:p>
    <w:p w14:paraId="6C5AFBDC" w14:textId="7EFFEAB1" w:rsidR="00235B28" w:rsidRDefault="00235B28" w:rsidP="004D1F8A">
      <w:r>
        <w:t xml:space="preserve">Change the </w:t>
      </w:r>
      <w:r w:rsidR="00692BE4">
        <w:t>time zone</w:t>
      </w:r>
      <w:r>
        <w:t>: America/Winnipeg</w:t>
      </w:r>
    </w:p>
    <w:p w14:paraId="745F875A" w14:textId="2AFDA65D" w:rsidR="0063227A" w:rsidRDefault="0063227A" w:rsidP="004D1F8A">
      <w:r>
        <w:t>Wait until all the containers are GREEN Note: Might take a while</w:t>
      </w:r>
    </w:p>
    <w:p w14:paraId="722DFB5B" w14:textId="3595F44A" w:rsidR="001D48D3" w:rsidRDefault="005D2771" w:rsidP="004D1F8A">
      <w:r>
        <w:t>Note the Admin username and password, NOTE: do not lose this</w:t>
      </w:r>
    </w:p>
    <w:p w14:paraId="147ABE51" w14:textId="2BC34CB1" w:rsidR="00692BE4" w:rsidRDefault="00692BE4" w:rsidP="004B112F">
      <w:pPr>
        <w:pStyle w:val="Heading2"/>
      </w:pPr>
      <w:bookmarkStart w:id="27" w:name="_Toc150963828"/>
      <w:r>
        <w:t>Backup Setup</w:t>
      </w:r>
      <w:bookmarkEnd w:id="27"/>
    </w:p>
    <w:p w14:paraId="0B92169D" w14:textId="3B643653" w:rsidR="004B112F" w:rsidRDefault="004B112F" w:rsidP="004B112F">
      <w:r>
        <w:t>Enter your backup path “</w:t>
      </w:r>
      <w:r w:rsidRPr="004B112F">
        <w:rPr>
          <w:b/>
          <w:bCs/>
          <w:i/>
          <w:iCs/>
        </w:rPr>
        <w:t>/mnt/efs/backup</w:t>
      </w:r>
      <w:r>
        <w:t>” and create a backup</w:t>
      </w:r>
      <w:r w:rsidR="00600789">
        <w:t>; NOTE: this would stop containers do not be alarmed.</w:t>
      </w:r>
    </w:p>
    <w:p w14:paraId="6129CCEF" w14:textId="3D37CDF6" w:rsidR="00132212" w:rsidRDefault="00132212" w:rsidP="004B112F">
      <w:r>
        <w:t xml:space="preserve">Note the backup </w:t>
      </w:r>
      <w:r w:rsidR="00BE1D5C">
        <w:t xml:space="preserve">encryption </w:t>
      </w:r>
      <w:proofErr w:type="gramStart"/>
      <w:r w:rsidR="00BE1D5C">
        <w:t>key;</w:t>
      </w:r>
      <w:proofErr w:type="gramEnd"/>
    </w:p>
    <w:p w14:paraId="57CC30C1" w14:textId="5D6BFAC6" w:rsidR="00132212" w:rsidRPr="004B112F" w:rsidRDefault="00A15248" w:rsidP="004B112F">
      <w:r>
        <w:rPr>
          <w:noProof/>
        </w:rPr>
        <w:lastRenderedPageBreak/>
        <w:drawing>
          <wp:inline distT="0" distB="0" distL="0" distR="0" wp14:anchorId="577CE67E" wp14:editId="290D3E27">
            <wp:extent cx="4755497" cy="2872596"/>
            <wp:effectExtent l="0" t="0" r="7620" b="4445"/>
            <wp:docPr id="1785857894" name="Picture 17858578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57894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251" cy="289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6DC76" w14:textId="2FCDBC69" w:rsidR="00A15248" w:rsidRDefault="00A15248" w:rsidP="00A15248">
      <w:pPr>
        <w:pStyle w:val="Heading2"/>
      </w:pPr>
      <w:bookmarkStart w:id="28" w:name="_Toc150963829"/>
      <w:r>
        <w:t>Log In to Nextcloud</w:t>
      </w:r>
      <w:bookmarkEnd w:id="28"/>
    </w:p>
    <w:p w14:paraId="5C7984B7" w14:textId="2FBFCF2B" w:rsidR="00132212" w:rsidRDefault="00A15248" w:rsidP="004D1F8A">
      <w:r>
        <w:t xml:space="preserve"> Click on the link that says </w:t>
      </w:r>
      <w:r w:rsidR="00132212">
        <w:t>open your nextcloud</w:t>
      </w:r>
    </w:p>
    <w:p w14:paraId="696143C8" w14:textId="6AEF1871" w:rsidR="00132212" w:rsidRDefault="00132212" w:rsidP="004D1F8A">
      <w:r>
        <w:rPr>
          <w:noProof/>
        </w:rPr>
        <w:drawing>
          <wp:inline distT="0" distB="0" distL="0" distR="0" wp14:anchorId="645F5B73" wp14:editId="2257009D">
            <wp:extent cx="4979869" cy="3467819"/>
            <wp:effectExtent l="0" t="0" r="0" b="0"/>
            <wp:docPr id="1229326920" name="Picture 12293269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2692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040" cy="3475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7C68F" w14:textId="657A8A01" w:rsidR="00BE1D5C" w:rsidRDefault="00BE1D5C" w:rsidP="004D1F8A">
      <w:r>
        <w:t>Then log in with your credentials as seen in the following picture</w:t>
      </w:r>
    </w:p>
    <w:p w14:paraId="01AE97B1" w14:textId="274BF0D2" w:rsidR="00003043" w:rsidRDefault="00692BE4" w:rsidP="004D1F8A">
      <w:r>
        <w:rPr>
          <w:noProof/>
        </w:rPr>
        <w:lastRenderedPageBreak/>
        <w:drawing>
          <wp:inline distT="0" distB="0" distL="0" distR="0" wp14:anchorId="448B72BC" wp14:editId="1B717748">
            <wp:extent cx="5943600" cy="4152265"/>
            <wp:effectExtent l="0" t="0" r="0" b="635"/>
            <wp:docPr id="1584315742" name="Picture 1584315742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15742" name="Picture 1" descr="A screenshot of a login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A0DE6" w14:textId="276274B8" w:rsidR="00E14EEC" w:rsidRDefault="00E14EEC" w:rsidP="004D1F8A"/>
    <w:p w14:paraId="3CDE150C" w14:textId="77777777" w:rsidR="00E14EEC" w:rsidRDefault="00E14EEC" w:rsidP="004D1F8A"/>
    <w:p w14:paraId="2C1991A2" w14:textId="0F185056" w:rsidR="0074670A" w:rsidRPr="008117BF" w:rsidRDefault="0074670A" w:rsidP="007D7656">
      <w:pPr>
        <w:pStyle w:val="Heading3"/>
      </w:pPr>
      <w:bookmarkStart w:id="29" w:name="_Toc150963830"/>
      <w:r w:rsidRPr="008117BF">
        <w:t>Enable</w:t>
      </w:r>
      <w:r w:rsidR="00325096" w:rsidRPr="008117BF">
        <w:t xml:space="preserve"> External Storage Support</w:t>
      </w:r>
      <w:bookmarkEnd w:id="29"/>
      <w:r w:rsidR="00325096" w:rsidRPr="008117BF">
        <w:t xml:space="preserve"> </w:t>
      </w:r>
    </w:p>
    <w:p w14:paraId="7E9E2C84" w14:textId="04521991" w:rsidR="00F5622B" w:rsidRDefault="00F5622B" w:rsidP="00F5622B">
      <w:r>
        <w:t>This done by clicking on your profile icon and selecting Apps</w:t>
      </w:r>
    </w:p>
    <w:p w14:paraId="3D4BA463" w14:textId="29406E88" w:rsidR="00F5622B" w:rsidRPr="00F5622B" w:rsidRDefault="00F5622B" w:rsidP="00F5622B">
      <w:r>
        <w:t>In the list you should see the external storage support with an option to enable</w:t>
      </w:r>
      <w:r w:rsidR="003F0FC2">
        <w:t>.</w:t>
      </w:r>
    </w:p>
    <w:p w14:paraId="3DFB45B6" w14:textId="04D68039" w:rsidR="00325096" w:rsidRDefault="00325096" w:rsidP="004D1F8A">
      <w:r w:rsidRPr="00325096">
        <w:rPr>
          <w:noProof/>
        </w:rPr>
        <w:drawing>
          <wp:inline distT="0" distB="0" distL="0" distR="0" wp14:anchorId="3401B306" wp14:editId="64EA239D">
            <wp:extent cx="5943600" cy="487045"/>
            <wp:effectExtent l="0" t="0" r="0" b="8255"/>
            <wp:docPr id="369705817" name="Picture 369705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0581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081D" w14:textId="25E74079" w:rsidR="00D5029D" w:rsidRPr="008117BF" w:rsidRDefault="00D5029D" w:rsidP="00D5029D">
      <w:pPr>
        <w:pStyle w:val="Heading3"/>
      </w:pPr>
      <w:bookmarkStart w:id="30" w:name="_Toc150963831"/>
      <w:r w:rsidRPr="008117BF">
        <w:t>Security Scan</w:t>
      </w:r>
      <w:bookmarkEnd w:id="30"/>
    </w:p>
    <w:p w14:paraId="17F331BC" w14:textId="142572DE" w:rsidR="000E1EEA" w:rsidRDefault="000E1EEA" w:rsidP="004D1F8A">
      <w:r>
        <w:t xml:space="preserve">Click </w:t>
      </w:r>
      <w:r w:rsidR="007D7656">
        <w:t>on your</w:t>
      </w:r>
      <w:r>
        <w:t xml:space="preserve"> profile and select </w:t>
      </w:r>
      <w:r w:rsidR="007D7656">
        <w:t>Administration</w:t>
      </w:r>
      <w:r>
        <w:t xml:space="preserve"> Settings</w:t>
      </w:r>
    </w:p>
    <w:p w14:paraId="5FE863F7" w14:textId="5AC419DC" w:rsidR="00CB3C0D" w:rsidRDefault="00CB3C0D" w:rsidP="004D1F8A">
      <w:r w:rsidRPr="00CB3C0D">
        <w:rPr>
          <w:noProof/>
        </w:rPr>
        <w:lastRenderedPageBreak/>
        <w:drawing>
          <wp:inline distT="0" distB="0" distL="0" distR="0" wp14:anchorId="3020E4E4" wp14:editId="413D16F2">
            <wp:extent cx="1568450" cy="2686050"/>
            <wp:effectExtent l="0" t="0" r="0" b="0"/>
            <wp:docPr id="1485189495" name="Picture 148518949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9495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74160" cy="269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6C68" w14:textId="31D8BC91" w:rsidR="00CB3C0D" w:rsidRDefault="00320A7E" w:rsidP="004D1F8A">
      <w:r>
        <w:t>Click the security scan link which will take you to:</w:t>
      </w:r>
    </w:p>
    <w:p w14:paraId="58BA5EF0" w14:textId="7F35763F" w:rsidR="00070AC9" w:rsidRDefault="00070AC9" w:rsidP="004D1F8A">
      <w:r w:rsidRPr="00070AC9">
        <w:rPr>
          <w:noProof/>
        </w:rPr>
        <w:drawing>
          <wp:inline distT="0" distB="0" distL="0" distR="0" wp14:anchorId="4106577B" wp14:editId="74EB95BA">
            <wp:extent cx="5057242" cy="4171950"/>
            <wp:effectExtent l="0" t="0" r="0" b="0"/>
            <wp:docPr id="895658418" name="Picture 895658418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58418" name="Picture 1" descr="A screenshot of a black scree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65932" cy="417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DDFD" w14:textId="65A83CD0" w:rsidR="00070AC9" w:rsidRDefault="00994FBC" w:rsidP="004D1F8A">
      <w:r>
        <w:t xml:space="preserve">Put In your </w:t>
      </w:r>
      <w:r w:rsidR="005D76C9">
        <w:t>domain to check the security for the server</w:t>
      </w:r>
    </w:p>
    <w:p w14:paraId="4C85EABA" w14:textId="0EA8EFC0" w:rsidR="005D76C9" w:rsidRDefault="005D76C9" w:rsidP="004D1F8A">
      <w:r w:rsidRPr="005D76C9">
        <w:rPr>
          <w:noProof/>
        </w:rPr>
        <w:lastRenderedPageBreak/>
        <w:drawing>
          <wp:inline distT="0" distB="0" distL="0" distR="0" wp14:anchorId="02025CA4" wp14:editId="742A964E">
            <wp:extent cx="5943600" cy="2667000"/>
            <wp:effectExtent l="0" t="0" r="0" b="0"/>
            <wp:docPr id="1155390619" name="Picture 11553906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390619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24F2" w14:textId="1CF297B2" w:rsidR="00CC2684" w:rsidRDefault="00CC2684" w:rsidP="008117BF">
      <w:r>
        <w:t>The Scan should show like so:</w:t>
      </w:r>
    </w:p>
    <w:p w14:paraId="4F489218" w14:textId="2E196F86" w:rsidR="008117BF" w:rsidRDefault="008117BF" w:rsidP="008117BF">
      <w:r w:rsidRPr="00CC2684">
        <w:rPr>
          <w:noProof/>
        </w:rPr>
        <w:drawing>
          <wp:inline distT="0" distB="0" distL="0" distR="0" wp14:anchorId="20D82220" wp14:editId="4E3EB50B">
            <wp:extent cx="5943600" cy="3471729"/>
            <wp:effectExtent l="0" t="0" r="0" b="0"/>
            <wp:docPr id="1134793107" name="Picture 1134793107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93107" name="Picture 1" descr="A screenshot of a computer erro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3F6A" w14:textId="71C6CBC6" w:rsidR="00DE6799" w:rsidRPr="008117BF" w:rsidRDefault="00DE6799" w:rsidP="008117BF">
      <w:pPr>
        <w:pStyle w:val="Heading3"/>
      </w:pPr>
      <w:bookmarkStart w:id="31" w:name="_Toc150963832"/>
      <w:r w:rsidRPr="008117BF">
        <w:t>S3 bucket set up on nextcloud</w:t>
      </w:r>
      <w:bookmarkEnd w:id="31"/>
    </w:p>
    <w:p w14:paraId="34E0B666" w14:textId="2474FCCA" w:rsidR="00CC2684" w:rsidRDefault="00CE5417" w:rsidP="004D1F8A">
      <w:r>
        <w:t xml:space="preserve">Add Shared Folder “Data” to the </w:t>
      </w:r>
      <w:r w:rsidR="00805C18">
        <w:t>external storage settings</w:t>
      </w:r>
    </w:p>
    <w:p w14:paraId="618A6386" w14:textId="0B17FC6D" w:rsidR="00805C18" w:rsidRDefault="00805C18" w:rsidP="004D1F8A">
      <w:r>
        <w:t>This should connect to your AWS S3 bucket</w:t>
      </w:r>
    </w:p>
    <w:p w14:paraId="66BBA7B3" w14:textId="4A5C3A31" w:rsidR="00E80DAA" w:rsidRDefault="00A850A7" w:rsidP="004D1F8A">
      <w:r>
        <w:t>Add your bucket name and region</w:t>
      </w:r>
      <w:r w:rsidR="00C13192">
        <w:t>, Authentication was set to none</w:t>
      </w:r>
      <w:r w:rsidR="00E80DAA">
        <w:t>.</w:t>
      </w:r>
    </w:p>
    <w:p w14:paraId="30F11142" w14:textId="32D6D541" w:rsidR="00E80DAA" w:rsidRDefault="00AF0F11" w:rsidP="004D1F8A">
      <w:r w:rsidRPr="00AF0F11">
        <w:rPr>
          <w:noProof/>
        </w:rPr>
        <w:lastRenderedPageBreak/>
        <w:drawing>
          <wp:inline distT="0" distB="0" distL="0" distR="0" wp14:anchorId="76BFFF58" wp14:editId="36DF0B21">
            <wp:extent cx="5943600" cy="3189605"/>
            <wp:effectExtent l="0" t="0" r="0" b="0"/>
            <wp:docPr id="1669140901" name="Picture 16691409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40901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4886" w14:textId="3E0DDCE8" w:rsidR="00AF0F11" w:rsidRDefault="00AF0F11" w:rsidP="004D1F8A">
      <w:r>
        <w:t xml:space="preserve">Go to the Data folder and upload a test </w:t>
      </w:r>
      <w:proofErr w:type="gramStart"/>
      <w:r>
        <w:t>file</w:t>
      </w:r>
      <w:r w:rsidR="002C2AE1">
        <w:t>;</w:t>
      </w:r>
      <w:proofErr w:type="gramEnd"/>
    </w:p>
    <w:p w14:paraId="25E8CFE2" w14:textId="24E07446" w:rsidR="002C2AE1" w:rsidRDefault="002C2AE1" w:rsidP="004D1F8A">
      <w:r w:rsidRPr="002C2AE1">
        <w:rPr>
          <w:noProof/>
        </w:rPr>
        <w:drawing>
          <wp:inline distT="0" distB="0" distL="0" distR="0" wp14:anchorId="51D97832" wp14:editId="66D836E6">
            <wp:extent cx="5943600" cy="2554605"/>
            <wp:effectExtent l="0" t="0" r="0" b="0"/>
            <wp:docPr id="29049566" name="Picture 290495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9566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5BA7" w14:textId="67749454" w:rsidR="002C2AE1" w:rsidRDefault="002C2AE1" w:rsidP="004D1F8A">
      <w:r>
        <w:t xml:space="preserve">Verify that </w:t>
      </w:r>
      <w:r w:rsidR="00104C1E">
        <w:t>it</w:t>
      </w:r>
      <w:r>
        <w:t xml:space="preserve"> has been added to your S3 bucket</w:t>
      </w:r>
    </w:p>
    <w:p w14:paraId="3A8051D0" w14:textId="48C27847" w:rsidR="0057300E" w:rsidRDefault="0057300E" w:rsidP="004D1F8A">
      <w:r w:rsidRPr="0057300E">
        <w:rPr>
          <w:noProof/>
        </w:rPr>
        <w:lastRenderedPageBreak/>
        <w:drawing>
          <wp:inline distT="0" distB="0" distL="0" distR="0" wp14:anchorId="678D10E9" wp14:editId="01E225CA">
            <wp:extent cx="5943600" cy="4676140"/>
            <wp:effectExtent l="0" t="0" r="0" b="0"/>
            <wp:docPr id="1226839555" name="Picture 1226839555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39555" name="Picture 1" descr="A screenshot of a web pag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8CF8" w14:textId="3E6F17DC" w:rsidR="00284E66" w:rsidRDefault="00284E66" w:rsidP="00284E66">
      <w:pPr>
        <w:pStyle w:val="Heading2"/>
      </w:pPr>
      <w:bookmarkStart w:id="32" w:name="_Toc150963833"/>
      <w:r>
        <w:t>NextCloud New User Creation</w:t>
      </w:r>
      <w:bookmarkEnd w:id="32"/>
    </w:p>
    <w:p w14:paraId="6382E53A" w14:textId="5E926D3E" w:rsidR="0057300E" w:rsidRDefault="002E5FA3" w:rsidP="004D1F8A">
      <w:r>
        <w:t>Create a new User</w:t>
      </w:r>
      <w:r w:rsidR="00F15CA0">
        <w:t xml:space="preserve"> by going to the user tab and selecting the option new user </w:t>
      </w:r>
    </w:p>
    <w:p w14:paraId="4C4327B5" w14:textId="657FD4BD" w:rsidR="003E1925" w:rsidRDefault="003E1925" w:rsidP="004D1F8A">
      <w:r w:rsidRPr="003E1925">
        <w:rPr>
          <w:noProof/>
        </w:rPr>
        <w:drawing>
          <wp:inline distT="0" distB="0" distL="0" distR="0" wp14:anchorId="74114E78" wp14:editId="5AFB82EF">
            <wp:extent cx="5943600" cy="553085"/>
            <wp:effectExtent l="0" t="0" r="0" b="0"/>
            <wp:docPr id="1459458219" name="Picture 1459458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5821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162C" w14:textId="77777777" w:rsidR="003E1925" w:rsidRDefault="003E1925" w:rsidP="004D1F8A"/>
    <w:p w14:paraId="5A515379" w14:textId="324F5F5D" w:rsidR="003E1925" w:rsidRDefault="003E1925" w:rsidP="004D1F8A">
      <w:r>
        <w:t xml:space="preserve">Fill the information for </w:t>
      </w:r>
      <w:r w:rsidR="00400B2F">
        <w:t>a new test user</w:t>
      </w:r>
    </w:p>
    <w:p w14:paraId="58E3C47A" w14:textId="13702E64" w:rsidR="002E5FA3" w:rsidRDefault="002E5FA3" w:rsidP="004D1F8A">
      <w:r w:rsidRPr="002E5FA3">
        <w:rPr>
          <w:noProof/>
        </w:rPr>
        <w:lastRenderedPageBreak/>
        <w:drawing>
          <wp:inline distT="0" distB="0" distL="0" distR="0" wp14:anchorId="51B0620F" wp14:editId="6FA61D4C">
            <wp:extent cx="5943600" cy="4345940"/>
            <wp:effectExtent l="0" t="0" r="0" b="0"/>
            <wp:docPr id="1654584565" name="Picture 16545845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84565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E5FE" w14:textId="5A212BBB" w:rsidR="00400B2F" w:rsidRDefault="00D75833" w:rsidP="004D1F8A">
      <w:r w:rsidRPr="00D75833">
        <w:rPr>
          <w:noProof/>
        </w:rPr>
        <w:drawing>
          <wp:inline distT="0" distB="0" distL="0" distR="0" wp14:anchorId="459783B8" wp14:editId="663BFEB3">
            <wp:extent cx="5943600" cy="946785"/>
            <wp:effectExtent l="0" t="0" r="0" b="5715"/>
            <wp:docPr id="2049671143" name="Picture 20496711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71143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D3C6" w14:textId="77777777" w:rsidR="00D75833" w:rsidRDefault="00D75833" w:rsidP="004D1F8A"/>
    <w:p w14:paraId="5A11CDC1" w14:textId="0EA3AC03" w:rsidR="00D75833" w:rsidRDefault="00D75833" w:rsidP="009E5A09">
      <w:pPr>
        <w:pStyle w:val="Heading1"/>
      </w:pPr>
      <w:bookmarkStart w:id="33" w:name="_Toc150963834"/>
      <w:r>
        <w:t xml:space="preserve">Create Image </w:t>
      </w:r>
      <w:r w:rsidR="00E70E4C">
        <w:t>&amp; Launch Template</w:t>
      </w:r>
      <w:bookmarkEnd w:id="33"/>
    </w:p>
    <w:p w14:paraId="371AD15A" w14:textId="2E942AF8" w:rsidR="004B265C" w:rsidRDefault="004B265C" w:rsidP="005D219C">
      <w:r>
        <w:t>Create an Amazon Machine Image from the instance</w:t>
      </w:r>
    </w:p>
    <w:p w14:paraId="34F0CA51" w14:textId="21A19DBA" w:rsidR="00895CE1" w:rsidRDefault="00895CE1" w:rsidP="005D219C">
      <w:r>
        <w:t>Select the instance -&gt; Actions -&gt; Image and templates -&gt;</w:t>
      </w:r>
      <w:r w:rsidR="00E61720">
        <w:t xml:space="preserve"> create image</w:t>
      </w:r>
    </w:p>
    <w:p w14:paraId="70468A3D" w14:textId="001AADCD" w:rsidR="000F0EE2" w:rsidRDefault="000F0EE2" w:rsidP="005D219C">
      <w:r w:rsidRPr="000F0EE2">
        <w:rPr>
          <w:noProof/>
        </w:rPr>
        <w:lastRenderedPageBreak/>
        <w:drawing>
          <wp:inline distT="0" distB="0" distL="0" distR="0" wp14:anchorId="1A8A440D" wp14:editId="1688CE29">
            <wp:extent cx="5943600" cy="2988310"/>
            <wp:effectExtent l="0" t="0" r="0" b="2540"/>
            <wp:docPr id="976661978" name="Picture 9766619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61978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B252" w14:textId="7C2B8E13" w:rsidR="00826B2E" w:rsidRDefault="00826B2E" w:rsidP="005D219C">
      <w:r>
        <w:t>Hit create Image after filling the information</w:t>
      </w:r>
    </w:p>
    <w:p w14:paraId="60ACC097" w14:textId="699772A4" w:rsidR="00826B2E" w:rsidRDefault="00826B2E" w:rsidP="00826B2E">
      <w:pPr>
        <w:pStyle w:val="Heading2"/>
      </w:pPr>
      <w:bookmarkStart w:id="34" w:name="_Toc150963835"/>
      <w:r>
        <w:t>Create Launch Template</w:t>
      </w:r>
      <w:bookmarkEnd w:id="34"/>
    </w:p>
    <w:p w14:paraId="5A5FCA8C" w14:textId="38D45CF7" w:rsidR="00E61720" w:rsidRDefault="00861474" w:rsidP="005D219C">
      <w:r>
        <w:t>Select Launch Template from the left side menu</w:t>
      </w:r>
      <w:r w:rsidR="000E585B">
        <w:t xml:space="preserve"> -&gt; create launch template</w:t>
      </w:r>
    </w:p>
    <w:p w14:paraId="6EBBCBF1" w14:textId="5FFD005D" w:rsidR="000E585B" w:rsidRDefault="004565B0" w:rsidP="005D219C">
      <w:r w:rsidRPr="004565B0">
        <w:rPr>
          <w:noProof/>
        </w:rPr>
        <w:drawing>
          <wp:inline distT="0" distB="0" distL="0" distR="0" wp14:anchorId="0803E92C" wp14:editId="3143B9E6">
            <wp:extent cx="5943600" cy="3291840"/>
            <wp:effectExtent l="0" t="0" r="0" b="3810"/>
            <wp:docPr id="1256645833" name="Picture 12566458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45833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27B1" w14:textId="516E4FEE" w:rsidR="004E5A0E" w:rsidRDefault="004E5A0E" w:rsidP="004E5A0E">
      <w:r>
        <w:t>Choose “My AMIs” and then choose the previously created Nextcloud AMI.</w:t>
      </w:r>
    </w:p>
    <w:p w14:paraId="660F9999" w14:textId="229F03B4" w:rsidR="004E5A0E" w:rsidRDefault="004E5A0E" w:rsidP="00C232D3">
      <w:pPr>
        <w:pStyle w:val="ListParagraph"/>
        <w:numPr>
          <w:ilvl w:val="0"/>
          <w:numId w:val="18"/>
        </w:numPr>
      </w:pPr>
      <w:r>
        <w:t>Instance type: t2.medium</w:t>
      </w:r>
    </w:p>
    <w:p w14:paraId="085FCD8B" w14:textId="4891D9D6" w:rsidR="00C232D3" w:rsidRDefault="004E5A0E" w:rsidP="00C232D3">
      <w:pPr>
        <w:pStyle w:val="ListParagraph"/>
        <w:numPr>
          <w:ilvl w:val="0"/>
          <w:numId w:val="18"/>
        </w:numPr>
      </w:pPr>
      <w:r>
        <w:t xml:space="preserve">Key pair: choose </w:t>
      </w:r>
      <w:r w:rsidR="00C232D3">
        <w:t>a previously</w:t>
      </w:r>
      <w:r>
        <w:t xml:space="preserve"> created one.</w:t>
      </w:r>
    </w:p>
    <w:p w14:paraId="18B4350A" w14:textId="04E98C1C" w:rsidR="004E5A0E" w:rsidRDefault="004E5A0E" w:rsidP="00C232D3">
      <w:pPr>
        <w:pStyle w:val="ListParagraph"/>
        <w:numPr>
          <w:ilvl w:val="0"/>
          <w:numId w:val="18"/>
        </w:numPr>
      </w:pPr>
      <w:r>
        <w:t xml:space="preserve">Choose </w:t>
      </w:r>
      <w:r w:rsidR="00C232D3">
        <w:t>the previously</w:t>
      </w:r>
      <w:r>
        <w:t xml:space="preserve"> created security group (remove any others).</w:t>
      </w:r>
    </w:p>
    <w:p w14:paraId="54638A96" w14:textId="3314A9F2" w:rsidR="004E5A0E" w:rsidRDefault="004E5A0E" w:rsidP="00C232D3">
      <w:pPr>
        <w:pStyle w:val="ListParagraph"/>
        <w:numPr>
          <w:ilvl w:val="0"/>
          <w:numId w:val="18"/>
        </w:numPr>
      </w:pPr>
      <w:r>
        <w:lastRenderedPageBreak/>
        <w:t>Under advanced details:</w:t>
      </w:r>
    </w:p>
    <w:p w14:paraId="09C8810D" w14:textId="38BA5E62" w:rsidR="004E5A0E" w:rsidRDefault="004E5A0E" w:rsidP="00C232D3">
      <w:pPr>
        <w:pStyle w:val="ListParagraph"/>
        <w:numPr>
          <w:ilvl w:val="0"/>
          <w:numId w:val="18"/>
        </w:numPr>
      </w:pPr>
      <w:r>
        <w:t>Choose the “LabInstanceProfile” under IAM instance profile.</w:t>
      </w:r>
    </w:p>
    <w:p w14:paraId="33F17AF0" w14:textId="6E048989" w:rsidR="004565B0" w:rsidRDefault="004E5A0E" w:rsidP="004E5A0E">
      <w:r>
        <w:t xml:space="preserve">You can use this launch template to quickly launch a new fully operational Nextcloud instance, assuming you setup persistent shared storage. Once it’s running, you just need to point your elastic IP at the new </w:t>
      </w:r>
      <w:proofErr w:type="gramStart"/>
      <w:r>
        <w:t>instance</w:t>
      </w:r>
      <w:proofErr w:type="gramEnd"/>
      <w:r>
        <w:t xml:space="preserve"> and everything should work correctly within a few minutes</w:t>
      </w:r>
      <w:r w:rsidR="00B479B5">
        <w:t>.</w:t>
      </w:r>
    </w:p>
    <w:p w14:paraId="1804E088" w14:textId="36E7F3F0" w:rsidR="00B479B5" w:rsidRDefault="00B479B5" w:rsidP="00B479B5">
      <w:pPr>
        <w:pStyle w:val="Heading1"/>
      </w:pPr>
      <w:bookmarkStart w:id="35" w:name="_Toc150963836"/>
      <w:r>
        <w:t>Create AWS Backup Plan</w:t>
      </w:r>
      <w:bookmarkEnd w:id="35"/>
    </w:p>
    <w:p w14:paraId="0BE9516C" w14:textId="6717E179" w:rsidR="006F40AB" w:rsidRDefault="003B63A5" w:rsidP="006F40AB">
      <w:r>
        <w:t>Search services for AWS backup</w:t>
      </w:r>
    </w:p>
    <w:p w14:paraId="04EF2938" w14:textId="57BFCCB7" w:rsidR="003B63A5" w:rsidRDefault="008C3464" w:rsidP="006F40AB">
      <w:r>
        <w:t>-select create a backup plan</w:t>
      </w:r>
    </w:p>
    <w:p w14:paraId="7BB58E94" w14:textId="7D10E60C" w:rsidR="00117796" w:rsidRDefault="008C3464" w:rsidP="006F40AB">
      <w:r w:rsidRPr="008C3464">
        <w:rPr>
          <w:noProof/>
        </w:rPr>
        <w:drawing>
          <wp:inline distT="0" distB="0" distL="0" distR="0" wp14:anchorId="0C56462F" wp14:editId="03ABAA2D">
            <wp:extent cx="5943600" cy="3533140"/>
            <wp:effectExtent l="0" t="0" r="0" b="0"/>
            <wp:docPr id="194042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2559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21C5" w14:textId="638017A2" w:rsidR="00D17F0E" w:rsidRDefault="00F248BE" w:rsidP="006F40AB">
      <w:r>
        <w:t xml:space="preserve">Select </w:t>
      </w:r>
      <w:r w:rsidR="00291EAC">
        <w:t xml:space="preserve">start with </w:t>
      </w:r>
      <w:r w:rsidR="003F3E7A">
        <w:t>a template and choose Daily-Monthly-1yr-Retention</w:t>
      </w:r>
      <w:r w:rsidR="00ED31BE">
        <w:t xml:space="preserve"> -&gt; create plan</w:t>
      </w:r>
    </w:p>
    <w:p w14:paraId="0B7219B1" w14:textId="1B106579" w:rsidR="00986B02" w:rsidRDefault="00986B02" w:rsidP="006F40AB">
      <w:r>
        <w:t>It should ask to assign resources</w:t>
      </w:r>
    </w:p>
    <w:p w14:paraId="553B9819" w14:textId="6A46E945" w:rsidR="00D17F0E" w:rsidRDefault="00D17F0E" w:rsidP="006F40AB">
      <w:r w:rsidRPr="00986B02">
        <w:rPr>
          <w:noProof/>
        </w:rPr>
        <w:lastRenderedPageBreak/>
        <w:drawing>
          <wp:inline distT="0" distB="0" distL="0" distR="0" wp14:anchorId="3D6FF560" wp14:editId="4DA37907">
            <wp:extent cx="5943600" cy="4706620"/>
            <wp:effectExtent l="0" t="0" r="0" b="0"/>
            <wp:docPr id="1011641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41465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253E" w14:textId="0DFFA27C" w:rsidR="00986B02" w:rsidRDefault="00986B02" w:rsidP="006F40AB">
      <w:r>
        <w:t>Select choose an IAM role -&gt; LabRole</w:t>
      </w:r>
    </w:p>
    <w:p w14:paraId="4A0C8639" w14:textId="4AF80DBA" w:rsidR="00174D79" w:rsidRDefault="00174D79" w:rsidP="006F40AB">
      <w:r>
        <w:t xml:space="preserve">Include Specific resources: EBS, EFS, </w:t>
      </w:r>
      <w:r w:rsidR="00B54269">
        <w:t>S3</w:t>
      </w:r>
      <w:r w:rsidR="00B22EBD">
        <w:t xml:space="preserve"> </w:t>
      </w:r>
    </w:p>
    <w:p w14:paraId="386DB8A6" w14:textId="1BE0F22B" w:rsidR="00B22EBD" w:rsidRDefault="00B22EBD" w:rsidP="006F40AB">
      <w:r>
        <w:t>Uncheck all resources and select only your created resources</w:t>
      </w:r>
    </w:p>
    <w:p w14:paraId="4F6BA57E" w14:textId="230593A4" w:rsidR="00B22EBD" w:rsidRDefault="00D17F0E" w:rsidP="006F40AB">
      <w:r w:rsidRPr="00D17F0E">
        <w:rPr>
          <w:noProof/>
        </w:rPr>
        <w:drawing>
          <wp:inline distT="0" distB="0" distL="0" distR="0" wp14:anchorId="27FDAECE" wp14:editId="79F4777D">
            <wp:extent cx="3288083" cy="1666875"/>
            <wp:effectExtent l="0" t="0" r="7620" b="0"/>
            <wp:docPr id="361341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41158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18622" cy="168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35F3" w14:textId="2CAC2046" w:rsidR="00986B02" w:rsidRDefault="00174D79" w:rsidP="006F40AB">
      <w:r>
        <w:t>Select Assign resources</w:t>
      </w:r>
    </w:p>
    <w:p w14:paraId="28140FCB" w14:textId="0022AC28" w:rsidR="000E04DA" w:rsidRDefault="0072404D" w:rsidP="009809FE">
      <w:pPr>
        <w:pStyle w:val="Heading1"/>
      </w:pPr>
      <w:bookmarkStart w:id="36" w:name="_Toc150963837"/>
      <w:r>
        <w:lastRenderedPageBreak/>
        <w:t>Install and Configure Desktop Client</w:t>
      </w:r>
      <w:bookmarkEnd w:id="36"/>
    </w:p>
    <w:p w14:paraId="3ECDAEB5" w14:textId="0E1857D9" w:rsidR="00F74D12" w:rsidRDefault="00EC42AD" w:rsidP="00EC42AD">
      <w:r>
        <w:t xml:space="preserve">Download the NextCloud client from </w:t>
      </w:r>
      <w:hyperlink r:id="rId98" w:anchor="install-clients" w:history="1">
        <w:r w:rsidR="007B41AC" w:rsidRPr="007B41AC">
          <w:rPr>
            <w:rStyle w:val="Hyperlink"/>
          </w:rPr>
          <w:t>NextCloud Download page</w:t>
        </w:r>
      </w:hyperlink>
    </w:p>
    <w:p w14:paraId="25ED8FB0" w14:textId="64F122D0" w:rsidR="00F74D12" w:rsidRDefault="00F74D12" w:rsidP="00EC42AD">
      <w:r>
        <w:t xml:space="preserve">Launch and configure with </w:t>
      </w:r>
      <w:r w:rsidR="00CD0B97">
        <w:t>the wizard that pops up</w:t>
      </w:r>
    </w:p>
    <w:p w14:paraId="71563081" w14:textId="49DA5CDA" w:rsidR="00BC744B" w:rsidRDefault="00BC744B" w:rsidP="00EC42AD">
      <w:r w:rsidRPr="00BC744B">
        <w:rPr>
          <w:noProof/>
        </w:rPr>
        <w:drawing>
          <wp:inline distT="0" distB="0" distL="0" distR="0" wp14:anchorId="5928F8FA" wp14:editId="13E46A3C">
            <wp:extent cx="4753638" cy="3705742"/>
            <wp:effectExtent l="0" t="0" r="8890" b="9525"/>
            <wp:docPr id="1611333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33434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AD58" w14:textId="631DE2D0" w:rsidR="003D70E3" w:rsidRDefault="003D70E3" w:rsidP="00EC42AD">
      <w:r>
        <w:t xml:space="preserve">You would need </w:t>
      </w:r>
      <w:r w:rsidR="00132CEF">
        <w:t>put your nextcloud link that you in a browser in the window below to connect it</w:t>
      </w:r>
    </w:p>
    <w:p w14:paraId="0B336098" w14:textId="44CC5C43" w:rsidR="00FA7F3E" w:rsidRDefault="003D70E3" w:rsidP="00EC42AD">
      <w:r w:rsidRPr="003D70E3">
        <w:rPr>
          <w:noProof/>
        </w:rPr>
        <w:lastRenderedPageBreak/>
        <w:drawing>
          <wp:inline distT="0" distB="0" distL="0" distR="0" wp14:anchorId="6EFC44B6" wp14:editId="29619CDB">
            <wp:extent cx="3600450" cy="3568727"/>
            <wp:effectExtent l="0" t="0" r="0" b="0"/>
            <wp:docPr id="16242358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35834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2557" cy="35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FB29" w14:textId="20AADDE1" w:rsidR="00132CEF" w:rsidRDefault="00432AD7" w:rsidP="00EC42AD">
      <w:r>
        <w:t xml:space="preserve">You should get a pop up on your desktop </w:t>
      </w:r>
      <w:r w:rsidR="001E640B">
        <w:t>client via the browser</w:t>
      </w:r>
    </w:p>
    <w:p w14:paraId="1203FB87" w14:textId="5F8AA1DC" w:rsidR="001E640B" w:rsidRDefault="001E640B" w:rsidP="00EC42AD">
      <w:r w:rsidRPr="001E640B">
        <w:rPr>
          <w:noProof/>
        </w:rPr>
        <w:drawing>
          <wp:inline distT="0" distB="0" distL="0" distR="0" wp14:anchorId="64704F0F" wp14:editId="6C186E5F">
            <wp:extent cx="5943600" cy="3088640"/>
            <wp:effectExtent l="0" t="0" r="0" b="0"/>
            <wp:docPr id="1758925964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25964" name="Picture 1" descr="A screenshot of a login scree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2A0E" w14:textId="2DD6FC43" w:rsidR="001E640B" w:rsidRDefault="001E640B" w:rsidP="00EC42AD">
      <w:r>
        <w:t>Grant Access</w:t>
      </w:r>
    </w:p>
    <w:p w14:paraId="6CE7C02B" w14:textId="6EB35EDB" w:rsidR="00DF6ACE" w:rsidRDefault="00DF6ACE" w:rsidP="00EC42AD">
      <w:r w:rsidRPr="00DF6ACE">
        <w:rPr>
          <w:noProof/>
        </w:rPr>
        <w:lastRenderedPageBreak/>
        <w:drawing>
          <wp:inline distT="0" distB="0" distL="0" distR="0" wp14:anchorId="724AECBE" wp14:editId="3F693886">
            <wp:extent cx="4172532" cy="2962688"/>
            <wp:effectExtent l="0" t="0" r="0" b="9525"/>
            <wp:docPr id="155521093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10933" name="Picture 1" descr="A screen 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E845" w14:textId="0082A3C8" w:rsidR="001C06F9" w:rsidRDefault="001C06F9" w:rsidP="00EC42AD">
      <w:r>
        <w:t>Set up file configurations as you see fit</w:t>
      </w:r>
    </w:p>
    <w:p w14:paraId="46E64B4C" w14:textId="7A9C7400" w:rsidR="001C06F9" w:rsidRDefault="001C06F9" w:rsidP="00EC42AD">
      <w:r w:rsidRPr="001C06F9">
        <w:rPr>
          <w:noProof/>
        </w:rPr>
        <w:drawing>
          <wp:inline distT="0" distB="0" distL="0" distR="0" wp14:anchorId="5F1B2BEB" wp14:editId="3070C365">
            <wp:extent cx="4953691" cy="4706007"/>
            <wp:effectExtent l="0" t="0" r="0" b="0"/>
            <wp:docPr id="2083417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17503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A948" w14:textId="4E28672A" w:rsidR="001C06F9" w:rsidRDefault="00EB6899" w:rsidP="00EC42AD">
      <w:r>
        <w:lastRenderedPageBreak/>
        <w:t xml:space="preserve">Select choose what to sync -&gt; make sure </w:t>
      </w:r>
      <w:r w:rsidR="006F3106">
        <w:t xml:space="preserve">you uncheck </w:t>
      </w:r>
      <w:r>
        <w:t xml:space="preserve">Data </w:t>
      </w:r>
      <w:r w:rsidR="006F3106">
        <w:t xml:space="preserve">folder because </w:t>
      </w:r>
      <w:proofErr w:type="spellStart"/>
      <w:r w:rsidR="006F3106">
        <w:t>its</w:t>
      </w:r>
      <w:proofErr w:type="spellEnd"/>
      <w:r w:rsidR="006F3106">
        <w:t xml:space="preserve"> too large, select others</w:t>
      </w:r>
    </w:p>
    <w:p w14:paraId="525ECC84" w14:textId="1E9A8FC1" w:rsidR="00EB6899" w:rsidRDefault="00EB6899" w:rsidP="00EC42AD">
      <w:r w:rsidRPr="00EB6899">
        <w:rPr>
          <w:noProof/>
        </w:rPr>
        <w:drawing>
          <wp:inline distT="0" distB="0" distL="0" distR="0" wp14:anchorId="2A89AFE3" wp14:editId="7F2D69F5">
            <wp:extent cx="5906324" cy="2943636"/>
            <wp:effectExtent l="0" t="0" r="0" b="9525"/>
            <wp:docPr id="1499206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06288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8FD5" w14:textId="700CEB8B" w:rsidR="00EB6899" w:rsidRDefault="00D45757" w:rsidP="00EC42AD">
      <w:r w:rsidRPr="00D45757">
        <w:rPr>
          <w:noProof/>
        </w:rPr>
        <w:drawing>
          <wp:inline distT="0" distB="0" distL="0" distR="0" wp14:anchorId="3AB52517" wp14:editId="525CA4EB">
            <wp:extent cx="4191585" cy="3896269"/>
            <wp:effectExtent l="0" t="0" r="0" b="9525"/>
            <wp:docPr id="1847600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00080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FE8F" w14:textId="67A59B40" w:rsidR="00D45757" w:rsidRDefault="00E216DC" w:rsidP="00EC42AD">
      <w:r>
        <w:t xml:space="preserve">Test by pasting any files on your folder on your computer and check the browser </w:t>
      </w:r>
      <w:proofErr w:type="gramStart"/>
      <w:r>
        <w:t>its</w:t>
      </w:r>
      <w:proofErr w:type="gramEnd"/>
      <w:r>
        <w:t xml:space="preserve"> should sync automatically</w:t>
      </w:r>
    </w:p>
    <w:p w14:paraId="5C9B12FE" w14:textId="4E23A1D6" w:rsidR="00474A74" w:rsidRDefault="00474A74" w:rsidP="00EC42AD">
      <w:r w:rsidRPr="00474A74">
        <w:rPr>
          <w:noProof/>
        </w:rPr>
        <w:drawing>
          <wp:inline distT="0" distB="0" distL="0" distR="0" wp14:anchorId="48046B0E" wp14:editId="61E32642">
            <wp:extent cx="5943600" cy="316865"/>
            <wp:effectExtent l="0" t="0" r="0" b="6985"/>
            <wp:docPr id="1349861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6193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1232" w14:textId="3A1DCE41" w:rsidR="005027DC" w:rsidRDefault="005027DC" w:rsidP="00EC42AD">
      <w:r w:rsidRPr="005027DC">
        <w:rPr>
          <w:noProof/>
        </w:rPr>
        <w:lastRenderedPageBreak/>
        <w:drawing>
          <wp:inline distT="0" distB="0" distL="0" distR="0" wp14:anchorId="3732E79D" wp14:editId="7002E526">
            <wp:extent cx="5943600" cy="280035"/>
            <wp:effectExtent l="0" t="0" r="0" b="5715"/>
            <wp:docPr id="85673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348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DF83" w14:textId="27205ECA" w:rsidR="005027DC" w:rsidRDefault="005027DC" w:rsidP="005027DC">
      <w:pPr>
        <w:pStyle w:val="Heading1"/>
      </w:pPr>
      <w:bookmarkStart w:id="37" w:name="_Toc150963838"/>
      <w:r>
        <w:t>Install &amp; Configure Mobile Client</w:t>
      </w:r>
      <w:bookmarkEnd w:id="37"/>
    </w:p>
    <w:p w14:paraId="35CAE804" w14:textId="3A75E883" w:rsidR="005027DC" w:rsidRDefault="00DF3900" w:rsidP="005027DC">
      <w:r>
        <w:t>Download from the Appstore</w:t>
      </w:r>
    </w:p>
    <w:p w14:paraId="68EFAE77" w14:textId="2B6FB765" w:rsidR="00DF3900" w:rsidRDefault="00DF3900" w:rsidP="005027DC">
      <w:r>
        <w:t xml:space="preserve">Put in Server information and log in as a </w:t>
      </w:r>
      <w:proofErr w:type="gramStart"/>
      <w:r>
        <w:t>User;</w:t>
      </w:r>
      <w:proofErr w:type="gramEnd"/>
    </w:p>
    <w:p w14:paraId="19130ABB" w14:textId="2B014C7F" w:rsidR="00DF3900" w:rsidRDefault="006C6362" w:rsidP="005027DC">
      <w:r>
        <w:rPr>
          <w:noProof/>
        </w:rPr>
        <w:t xml:space="preserve"> </w:t>
      </w:r>
      <w:r w:rsidR="00DF3900">
        <w:rPr>
          <w:noProof/>
        </w:rPr>
        <w:drawing>
          <wp:inline distT="0" distB="0" distL="0" distR="0" wp14:anchorId="57604671" wp14:editId="01D15972">
            <wp:extent cx="1663459" cy="3296451"/>
            <wp:effectExtent l="0" t="0" r="0" b="0"/>
            <wp:docPr id="14191710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188" cy="33395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A687B" wp14:editId="162AC4EC">
            <wp:extent cx="1526792" cy="3304134"/>
            <wp:effectExtent l="0" t="0" r="0" b="0"/>
            <wp:docPr id="6558324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904" cy="3345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EA75C7" w14:textId="1ABD7072" w:rsidR="006C6362" w:rsidRDefault="006C6362" w:rsidP="005027DC">
      <w:r>
        <w:rPr>
          <w:noProof/>
        </w:rPr>
        <w:lastRenderedPageBreak/>
        <w:drawing>
          <wp:inline distT="0" distB="0" distL="0" distR="0" wp14:anchorId="5881330D" wp14:editId="4F3DEFF1">
            <wp:extent cx="1794253" cy="3882948"/>
            <wp:effectExtent l="0" t="0" r="0" b="3810"/>
            <wp:docPr id="13724031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799911" cy="38951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20465">
        <w:rPr>
          <w:noProof/>
        </w:rPr>
        <w:drawing>
          <wp:inline distT="0" distB="0" distL="0" distR="0" wp14:anchorId="1CE29AA6" wp14:editId="5691040B">
            <wp:extent cx="1794277" cy="3882999"/>
            <wp:effectExtent l="0" t="0" r="0" b="3810"/>
            <wp:docPr id="1127767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903" cy="38995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EC7163" w14:textId="4D47CD04" w:rsidR="00620465" w:rsidRDefault="00620465" w:rsidP="005027DC">
      <w:r>
        <w:t>Go to Settings and turn on the auto Upload feature for pictures</w:t>
      </w:r>
    </w:p>
    <w:p w14:paraId="14C22ACA" w14:textId="0E759B20" w:rsidR="00937A43" w:rsidRDefault="00937A43" w:rsidP="005027DC">
      <w:r>
        <w:t>Take new picture and check the browser to see if the pictures synced</w:t>
      </w:r>
      <w:r w:rsidR="00E125ED">
        <w:t>.</w:t>
      </w:r>
    </w:p>
    <w:p w14:paraId="5B1496D5" w14:textId="609CA5CE" w:rsidR="00251B9A" w:rsidRDefault="00251B9A" w:rsidP="005027DC">
      <w:r>
        <w:rPr>
          <w:noProof/>
        </w:rPr>
        <w:drawing>
          <wp:inline distT="0" distB="0" distL="0" distR="0" wp14:anchorId="609BBB93" wp14:editId="6D9B9474">
            <wp:extent cx="1478114" cy="3198791"/>
            <wp:effectExtent l="0" t="0" r="8255" b="1905"/>
            <wp:docPr id="4788630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132" cy="3231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37A43">
        <w:rPr>
          <w:noProof/>
        </w:rPr>
        <w:drawing>
          <wp:inline distT="0" distB="0" distL="0" distR="0" wp14:anchorId="16863C1C" wp14:editId="3DB89792">
            <wp:extent cx="1490802" cy="3226248"/>
            <wp:effectExtent l="0" t="0" r="0" b="0"/>
            <wp:docPr id="13959663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329" cy="32382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37A43">
        <w:rPr>
          <w:noProof/>
        </w:rPr>
        <w:drawing>
          <wp:inline distT="0" distB="0" distL="0" distR="0" wp14:anchorId="5413F44F" wp14:editId="3040B6FB">
            <wp:extent cx="1491038" cy="3226759"/>
            <wp:effectExtent l="0" t="0" r="0" b="0"/>
            <wp:docPr id="5949302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499597" cy="32452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9A6CE9" w14:textId="4E1CFB0D" w:rsidR="00937A43" w:rsidRDefault="00E125ED" w:rsidP="005027DC">
      <w:r>
        <w:t xml:space="preserve">The test should be confirmed with image </w:t>
      </w:r>
      <w:proofErr w:type="gramStart"/>
      <w:r>
        <w:t>similar to</w:t>
      </w:r>
      <w:proofErr w:type="gramEnd"/>
      <w:r>
        <w:t xml:space="preserve"> the one below</w:t>
      </w:r>
    </w:p>
    <w:p w14:paraId="5F13AA33" w14:textId="4D8EE740" w:rsidR="00E125ED" w:rsidRPr="005027DC" w:rsidRDefault="00E125ED" w:rsidP="005027DC">
      <w:r w:rsidRPr="00E125ED">
        <w:rPr>
          <w:noProof/>
        </w:rPr>
        <w:lastRenderedPageBreak/>
        <w:drawing>
          <wp:inline distT="0" distB="0" distL="0" distR="0" wp14:anchorId="7E4A63CE" wp14:editId="23D5DDEC">
            <wp:extent cx="5943600" cy="1075690"/>
            <wp:effectExtent l="0" t="0" r="0" b="0"/>
            <wp:docPr id="940039085" name="Picture 1" descr="A black rectangular object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39085" name="Picture 1" descr="A black rectangular object with white lines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25ED" w:rsidRPr="005027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g2xibVLz+y6lQ6" int2:id="AY9YHUWt">
      <int2:state int2:value="Rejected" int2:type="AugLoop_Text_Critique"/>
    </int2:textHash>
    <int2:textHash int2:hashCode="iLXJ8KMS55n+UL" int2:id="rruYA1zC">
      <int2:state int2:value="Rejected" int2:type="AugLoop_Text_Critique"/>
    </int2:textHash>
    <int2:textHash int2:hashCode="vlGmhHjBK7GouH" int2:id="YDPaZV8Z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9321F"/>
    <w:multiLevelType w:val="hybridMultilevel"/>
    <w:tmpl w:val="09F66F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CB446F"/>
    <w:multiLevelType w:val="hybridMultilevel"/>
    <w:tmpl w:val="6870291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7408A1"/>
    <w:multiLevelType w:val="hybridMultilevel"/>
    <w:tmpl w:val="2FB21A7A"/>
    <w:lvl w:ilvl="0" w:tplc="3C5882E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E00622"/>
    <w:multiLevelType w:val="hybridMultilevel"/>
    <w:tmpl w:val="018C9C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CB745C"/>
    <w:multiLevelType w:val="hybridMultilevel"/>
    <w:tmpl w:val="A2C4A0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AAF3FC6"/>
    <w:multiLevelType w:val="hybridMultilevel"/>
    <w:tmpl w:val="8FC01F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DD1944"/>
    <w:multiLevelType w:val="hybridMultilevel"/>
    <w:tmpl w:val="F58A46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9647534"/>
    <w:multiLevelType w:val="hybridMultilevel"/>
    <w:tmpl w:val="3D762C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F0859E1"/>
    <w:multiLevelType w:val="hybridMultilevel"/>
    <w:tmpl w:val="C0F06C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A06767"/>
    <w:multiLevelType w:val="hybridMultilevel"/>
    <w:tmpl w:val="3BEAFC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1F4541C"/>
    <w:multiLevelType w:val="hybridMultilevel"/>
    <w:tmpl w:val="EEBC6A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CA463D"/>
    <w:multiLevelType w:val="hybridMultilevel"/>
    <w:tmpl w:val="F7C26E2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72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6F0E3A"/>
    <w:multiLevelType w:val="hybridMultilevel"/>
    <w:tmpl w:val="0ADACC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AA64BF9"/>
    <w:multiLevelType w:val="hybridMultilevel"/>
    <w:tmpl w:val="8E7A71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062C75"/>
    <w:multiLevelType w:val="hybridMultilevel"/>
    <w:tmpl w:val="87D461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7AF6888"/>
    <w:multiLevelType w:val="hybridMultilevel"/>
    <w:tmpl w:val="757486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461ECE"/>
    <w:multiLevelType w:val="hybridMultilevel"/>
    <w:tmpl w:val="C08C4BE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B110E41"/>
    <w:multiLevelType w:val="hybridMultilevel"/>
    <w:tmpl w:val="E8C45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5524233">
    <w:abstractNumId w:val="2"/>
  </w:num>
  <w:num w:numId="2" w16cid:durableId="210964447">
    <w:abstractNumId w:val="0"/>
  </w:num>
  <w:num w:numId="3" w16cid:durableId="1905557357">
    <w:abstractNumId w:val="15"/>
  </w:num>
  <w:num w:numId="4" w16cid:durableId="1870800763">
    <w:abstractNumId w:val="10"/>
  </w:num>
  <w:num w:numId="5" w16cid:durableId="94907043">
    <w:abstractNumId w:val="14"/>
  </w:num>
  <w:num w:numId="6" w16cid:durableId="1207376581">
    <w:abstractNumId w:val="5"/>
  </w:num>
  <w:num w:numId="7" w16cid:durableId="1436485094">
    <w:abstractNumId w:val="11"/>
  </w:num>
  <w:num w:numId="8" w16cid:durableId="555355310">
    <w:abstractNumId w:val="1"/>
  </w:num>
  <w:num w:numId="9" w16cid:durableId="679283726">
    <w:abstractNumId w:val="7"/>
  </w:num>
  <w:num w:numId="10" w16cid:durableId="1454448326">
    <w:abstractNumId w:val="13"/>
  </w:num>
  <w:num w:numId="11" w16cid:durableId="1072657018">
    <w:abstractNumId w:val="17"/>
  </w:num>
  <w:num w:numId="12" w16cid:durableId="1709597769">
    <w:abstractNumId w:val="3"/>
  </w:num>
  <w:num w:numId="13" w16cid:durableId="1225066131">
    <w:abstractNumId w:val="12"/>
  </w:num>
  <w:num w:numId="14" w16cid:durableId="507519555">
    <w:abstractNumId w:val="4"/>
  </w:num>
  <w:num w:numId="15" w16cid:durableId="87241349">
    <w:abstractNumId w:val="9"/>
  </w:num>
  <w:num w:numId="16" w16cid:durableId="791636963">
    <w:abstractNumId w:val="6"/>
  </w:num>
  <w:num w:numId="17" w16cid:durableId="2102483329">
    <w:abstractNumId w:val="16"/>
  </w:num>
  <w:num w:numId="18" w16cid:durableId="19596071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711"/>
    <w:rsid w:val="00003043"/>
    <w:rsid w:val="00040B00"/>
    <w:rsid w:val="00042DA6"/>
    <w:rsid w:val="00060040"/>
    <w:rsid w:val="00070AC9"/>
    <w:rsid w:val="00072895"/>
    <w:rsid w:val="0008753A"/>
    <w:rsid w:val="000B1978"/>
    <w:rsid w:val="000C170A"/>
    <w:rsid w:val="000C2B8E"/>
    <w:rsid w:val="000E04DA"/>
    <w:rsid w:val="000E1EEA"/>
    <w:rsid w:val="000E2C03"/>
    <w:rsid w:val="000E585B"/>
    <w:rsid w:val="000F0EE2"/>
    <w:rsid w:val="000F1AA6"/>
    <w:rsid w:val="00104C1E"/>
    <w:rsid w:val="00117796"/>
    <w:rsid w:val="00132212"/>
    <w:rsid w:val="001323A4"/>
    <w:rsid w:val="00132CEF"/>
    <w:rsid w:val="00145AA4"/>
    <w:rsid w:val="00164539"/>
    <w:rsid w:val="00174D79"/>
    <w:rsid w:val="001815A7"/>
    <w:rsid w:val="00182547"/>
    <w:rsid w:val="001C06F9"/>
    <w:rsid w:val="001C2C96"/>
    <w:rsid w:val="001D48D3"/>
    <w:rsid w:val="001D74B1"/>
    <w:rsid w:val="001E640B"/>
    <w:rsid w:val="001F6F8A"/>
    <w:rsid w:val="00235B28"/>
    <w:rsid w:val="00251B9A"/>
    <w:rsid w:val="002547BD"/>
    <w:rsid w:val="00284E66"/>
    <w:rsid w:val="00291EAC"/>
    <w:rsid w:val="00292F6A"/>
    <w:rsid w:val="0029606D"/>
    <w:rsid w:val="002C2AE1"/>
    <w:rsid w:val="002E5FA3"/>
    <w:rsid w:val="002E7ACE"/>
    <w:rsid w:val="00305B43"/>
    <w:rsid w:val="0031634F"/>
    <w:rsid w:val="00320A7E"/>
    <w:rsid w:val="003210F3"/>
    <w:rsid w:val="00325096"/>
    <w:rsid w:val="00326D08"/>
    <w:rsid w:val="0035037A"/>
    <w:rsid w:val="0037285B"/>
    <w:rsid w:val="00396B05"/>
    <w:rsid w:val="003B63A5"/>
    <w:rsid w:val="003D70E3"/>
    <w:rsid w:val="003E1925"/>
    <w:rsid w:val="003E27C2"/>
    <w:rsid w:val="003E6AD1"/>
    <w:rsid w:val="003F0FC2"/>
    <w:rsid w:val="003F3E7A"/>
    <w:rsid w:val="003F5150"/>
    <w:rsid w:val="003F7821"/>
    <w:rsid w:val="00400B2F"/>
    <w:rsid w:val="00401F38"/>
    <w:rsid w:val="00432AD7"/>
    <w:rsid w:val="00447EAB"/>
    <w:rsid w:val="004565B0"/>
    <w:rsid w:val="00474A74"/>
    <w:rsid w:val="004B112F"/>
    <w:rsid w:val="004B265C"/>
    <w:rsid w:val="004D1F8A"/>
    <w:rsid w:val="004E07F4"/>
    <w:rsid w:val="004E5A0E"/>
    <w:rsid w:val="004F4F15"/>
    <w:rsid w:val="005027DC"/>
    <w:rsid w:val="0053385E"/>
    <w:rsid w:val="00547EB5"/>
    <w:rsid w:val="00553FAD"/>
    <w:rsid w:val="0057300E"/>
    <w:rsid w:val="005B1EFB"/>
    <w:rsid w:val="005C6647"/>
    <w:rsid w:val="005C71D1"/>
    <w:rsid w:val="005D219C"/>
    <w:rsid w:val="005D2771"/>
    <w:rsid w:val="005D76C9"/>
    <w:rsid w:val="00600789"/>
    <w:rsid w:val="00620465"/>
    <w:rsid w:val="0063227A"/>
    <w:rsid w:val="00635AE2"/>
    <w:rsid w:val="0063709C"/>
    <w:rsid w:val="00692BE4"/>
    <w:rsid w:val="006B4AB6"/>
    <w:rsid w:val="006C6362"/>
    <w:rsid w:val="006D687D"/>
    <w:rsid w:val="006F3106"/>
    <w:rsid w:val="006F40AB"/>
    <w:rsid w:val="00707156"/>
    <w:rsid w:val="0072404D"/>
    <w:rsid w:val="0074670A"/>
    <w:rsid w:val="007837A7"/>
    <w:rsid w:val="007A5458"/>
    <w:rsid w:val="007B41AC"/>
    <w:rsid w:val="007C1F70"/>
    <w:rsid w:val="007D7656"/>
    <w:rsid w:val="008008D6"/>
    <w:rsid w:val="00805C18"/>
    <w:rsid w:val="008117BF"/>
    <w:rsid w:val="00811B7B"/>
    <w:rsid w:val="0081554A"/>
    <w:rsid w:val="00826B2E"/>
    <w:rsid w:val="00861474"/>
    <w:rsid w:val="00892F1B"/>
    <w:rsid w:val="00895CE1"/>
    <w:rsid w:val="008C3464"/>
    <w:rsid w:val="008E7302"/>
    <w:rsid w:val="008F367B"/>
    <w:rsid w:val="008F676A"/>
    <w:rsid w:val="00937A43"/>
    <w:rsid w:val="00961FE9"/>
    <w:rsid w:val="009809FE"/>
    <w:rsid w:val="009868AE"/>
    <w:rsid w:val="00986B02"/>
    <w:rsid w:val="00994FBC"/>
    <w:rsid w:val="009D08A2"/>
    <w:rsid w:val="009E5A09"/>
    <w:rsid w:val="00A15248"/>
    <w:rsid w:val="00A26AC4"/>
    <w:rsid w:val="00A325AB"/>
    <w:rsid w:val="00A7113D"/>
    <w:rsid w:val="00A850A7"/>
    <w:rsid w:val="00A865BE"/>
    <w:rsid w:val="00AF0F11"/>
    <w:rsid w:val="00B22EBD"/>
    <w:rsid w:val="00B4418D"/>
    <w:rsid w:val="00B479B5"/>
    <w:rsid w:val="00B54269"/>
    <w:rsid w:val="00B66A87"/>
    <w:rsid w:val="00B94329"/>
    <w:rsid w:val="00BB5207"/>
    <w:rsid w:val="00BC744B"/>
    <w:rsid w:val="00BE1D5C"/>
    <w:rsid w:val="00C020EB"/>
    <w:rsid w:val="00C13192"/>
    <w:rsid w:val="00C232D3"/>
    <w:rsid w:val="00C25875"/>
    <w:rsid w:val="00CB3C0D"/>
    <w:rsid w:val="00CC2684"/>
    <w:rsid w:val="00CC302B"/>
    <w:rsid w:val="00CD0B97"/>
    <w:rsid w:val="00CD3046"/>
    <w:rsid w:val="00CD3994"/>
    <w:rsid w:val="00CD3AA5"/>
    <w:rsid w:val="00CE5417"/>
    <w:rsid w:val="00CE5D17"/>
    <w:rsid w:val="00CF173D"/>
    <w:rsid w:val="00D17F0E"/>
    <w:rsid w:val="00D45757"/>
    <w:rsid w:val="00D5029D"/>
    <w:rsid w:val="00D75833"/>
    <w:rsid w:val="00D92A01"/>
    <w:rsid w:val="00DA5634"/>
    <w:rsid w:val="00DE6799"/>
    <w:rsid w:val="00DF3900"/>
    <w:rsid w:val="00DF6ACE"/>
    <w:rsid w:val="00E125ED"/>
    <w:rsid w:val="00E14EEC"/>
    <w:rsid w:val="00E216DC"/>
    <w:rsid w:val="00E2406B"/>
    <w:rsid w:val="00E32FAA"/>
    <w:rsid w:val="00E47711"/>
    <w:rsid w:val="00E61720"/>
    <w:rsid w:val="00E70E4C"/>
    <w:rsid w:val="00E80DAA"/>
    <w:rsid w:val="00E81470"/>
    <w:rsid w:val="00E91E5C"/>
    <w:rsid w:val="00E97A9D"/>
    <w:rsid w:val="00EB156E"/>
    <w:rsid w:val="00EB6899"/>
    <w:rsid w:val="00EC079D"/>
    <w:rsid w:val="00EC42AD"/>
    <w:rsid w:val="00ED31BE"/>
    <w:rsid w:val="00EE0B25"/>
    <w:rsid w:val="00EE68A0"/>
    <w:rsid w:val="00F049C5"/>
    <w:rsid w:val="00F15CA0"/>
    <w:rsid w:val="00F248BE"/>
    <w:rsid w:val="00F5622B"/>
    <w:rsid w:val="00F74D12"/>
    <w:rsid w:val="00F74E8C"/>
    <w:rsid w:val="00F8226C"/>
    <w:rsid w:val="00F82F7D"/>
    <w:rsid w:val="00FA7F3E"/>
    <w:rsid w:val="00FE78D7"/>
    <w:rsid w:val="065A4115"/>
    <w:rsid w:val="079B730D"/>
    <w:rsid w:val="0A60D9A5"/>
    <w:rsid w:val="0AFB93F5"/>
    <w:rsid w:val="2768C98A"/>
    <w:rsid w:val="28A51D30"/>
    <w:rsid w:val="2F3EE427"/>
    <w:rsid w:val="3DB2856F"/>
    <w:rsid w:val="4287AD07"/>
    <w:rsid w:val="46C1EA68"/>
    <w:rsid w:val="4895D015"/>
    <w:rsid w:val="572F6EB5"/>
    <w:rsid w:val="5861B9E0"/>
    <w:rsid w:val="5C376026"/>
    <w:rsid w:val="6050A48C"/>
    <w:rsid w:val="6AF32524"/>
    <w:rsid w:val="7521B32D"/>
    <w:rsid w:val="761D5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5D63BF"/>
  <w15:chartTrackingRefBased/>
  <w15:docId w15:val="{BF666914-AAC2-46E5-9B59-FE38C1632A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38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41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765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38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441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3709C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F5150"/>
    <w:pPr>
      <w:spacing w:after="10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08753A"/>
    <w:pPr>
      <w:spacing w:after="100"/>
      <w:ind w:left="220"/>
    </w:pPr>
    <w:rPr>
      <w:i/>
    </w:rPr>
  </w:style>
  <w:style w:type="character" w:styleId="Hyperlink">
    <w:name w:val="Hyperlink"/>
    <w:basedOn w:val="DefaultParagraphFont"/>
    <w:uiPriority w:val="99"/>
    <w:unhideWhenUsed/>
    <w:rsid w:val="0063709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B1978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7C1F70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DA5634"/>
  </w:style>
  <w:style w:type="paragraph" w:customStyle="1" w:styleId="paragraph">
    <w:name w:val="paragraph"/>
    <w:basedOn w:val="Normal"/>
    <w:rsid w:val="00547E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eop">
    <w:name w:val="eop"/>
    <w:basedOn w:val="DefaultParagraphFont"/>
    <w:rsid w:val="00547EB5"/>
  </w:style>
  <w:style w:type="character" w:customStyle="1" w:styleId="wacimagecontainer">
    <w:name w:val="wacimagecontainer"/>
    <w:basedOn w:val="DefaultParagraphFont"/>
    <w:rsid w:val="00547EB5"/>
  </w:style>
  <w:style w:type="character" w:styleId="FollowedHyperlink">
    <w:name w:val="FollowedHyperlink"/>
    <w:basedOn w:val="DefaultParagraphFont"/>
    <w:uiPriority w:val="99"/>
    <w:semiHidden/>
    <w:unhideWhenUsed/>
    <w:rsid w:val="00D92A01"/>
    <w:rPr>
      <w:color w:val="954F72" w:themeColor="followedHyperlink"/>
      <w:u w:val="single"/>
    </w:rPr>
  </w:style>
  <w:style w:type="paragraph" w:customStyle="1" w:styleId="Code">
    <w:name w:val="Code"/>
    <w:basedOn w:val="HTMLPreformatted"/>
    <w:link w:val="CodeChar"/>
    <w:qFormat/>
    <w:rsid w:val="008008D6"/>
    <w:rPr>
      <w:sz w:val="16"/>
    </w:rPr>
  </w:style>
  <w:style w:type="character" w:customStyle="1" w:styleId="CodeChar">
    <w:name w:val="Code Char"/>
    <w:basedOn w:val="HTMLPreformattedChar"/>
    <w:link w:val="Code"/>
    <w:rsid w:val="008008D6"/>
    <w:rPr>
      <w:rFonts w:ascii="Consolas" w:hAnsi="Consolas"/>
      <w:sz w:val="16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008D6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008D6"/>
    <w:rPr>
      <w:rFonts w:ascii="Consolas" w:hAnsi="Consolas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7D765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3F0FC2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9.xml"/><Relationship Id="rId117" Type="http://schemas.openxmlformats.org/officeDocument/2006/relationships/theme" Target="theme/theme1.xml"/><Relationship Id="rId21" Type="http://schemas.openxmlformats.org/officeDocument/2006/relationships/image" Target="media/image9.png"/><Relationship Id="rId42" Type="http://schemas.openxmlformats.org/officeDocument/2006/relationships/image" Target="media/image22.png"/><Relationship Id="rId47" Type="http://schemas.openxmlformats.org/officeDocument/2006/relationships/image" Target="media/image25.png"/><Relationship Id="rId63" Type="http://schemas.openxmlformats.org/officeDocument/2006/relationships/image" Target="media/image35.png"/><Relationship Id="rId68" Type="http://schemas.openxmlformats.org/officeDocument/2006/relationships/image" Target="media/image39.png"/><Relationship Id="rId84" Type="http://schemas.openxmlformats.org/officeDocument/2006/relationships/image" Target="media/image52.png"/><Relationship Id="rId89" Type="http://schemas.openxmlformats.org/officeDocument/2006/relationships/image" Target="media/image57.png"/><Relationship Id="rId112" Type="http://schemas.openxmlformats.org/officeDocument/2006/relationships/image" Target="media/image79.png"/><Relationship Id="rId16" Type="http://schemas.openxmlformats.org/officeDocument/2006/relationships/customXml" Target="ink/ink5.xml"/><Relationship Id="rId107" Type="http://schemas.openxmlformats.org/officeDocument/2006/relationships/image" Target="media/image74.png"/><Relationship Id="rId11" Type="http://schemas.openxmlformats.org/officeDocument/2006/relationships/image" Target="media/image4.png"/><Relationship Id="rId32" Type="http://schemas.openxmlformats.org/officeDocument/2006/relationships/image" Target="media/image16.png"/><Relationship Id="rId37" Type="http://schemas.openxmlformats.org/officeDocument/2006/relationships/image" Target="media/image19.png"/><Relationship Id="rId53" Type="http://schemas.openxmlformats.org/officeDocument/2006/relationships/image" Target="media/image29.png"/><Relationship Id="rId58" Type="http://schemas.openxmlformats.org/officeDocument/2006/relationships/customXml" Target="ink/ink22.xml"/><Relationship Id="rId74" Type="http://schemas.openxmlformats.org/officeDocument/2006/relationships/image" Target="media/image43.png"/><Relationship Id="rId79" Type="http://schemas.openxmlformats.org/officeDocument/2006/relationships/image" Target="media/image47.png"/><Relationship Id="rId102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image" Target="media/image58.png"/><Relationship Id="rId95" Type="http://schemas.openxmlformats.org/officeDocument/2006/relationships/image" Target="media/image63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43" Type="http://schemas.openxmlformats.org/officeDocument/2006/relationships/image" Target="media/image23.png"/><Relationship Id="rId48" Type="http://schemas.openxmlformats.org/officeDocument/2006/relationships/customXml" Target="ink/ink18.xml"/><Relationship Id="rId64" Type="http://schemas.openxmlformats.org/officeDocument/2006/relationships/customXml" Target="ink/ink24.xml"/><Relationship Id="rId69" Type="http://schemas.openxmlformats.org/officeDocument/2006/relationships/image" Target="media/image40.png"/><Relationship Id="rId113" Type="http://schemas.openxmlformats.org/officeDocument/2006/relationships/image" Target="media/image80.png"/><Relationship Id="rId118" Type="http://schemas.microsoft.com/office/2020/10/relationships/intelligence" Target="intelligence2.xml"/><Relationship Id="rId80" Type="http://schemas.openxmlformats.org/officeDocument/2006/relationships/image" Target="media/image48.png"/><Relationship Id="rId85" Type="http://schemas.openxmlformats.org/officeDocument/2006/relationships/image" Target="media/image53.png"/><Relationship Id="rId12" Type="http://schemas.openxmlformats.org/officeDocument/2006/relationships/customXml" Target="ink/ink3.xml"/><Relationship Id="rId17" Type="http://schemas.openxmlformats.org/officeDocument/2006/relationships/image" Target="media/image7.png"/><Relationship Id="rId33" Type="http://schemas.openxmlformats.org/officeDocument/2006/relationships/customXml" Target="ink/ink12.xml"/><Relationship Id="rId38" Type="http://schemas.openxmlformats.org/officeDocument/2006/relationships/customXml" Target="ink/ink14.xml"/><Relationship Id="rId59" Type="http://schemas.openxmlformats.org/officeDocument/2006/relationships/image" Target="media/image32.png"/><Relationship Id="rId103" Type="http://schemas.openxmlformats.org/officeDocument/2006/relationships/image" Target="media/image70.png"/><Relationship Id="rId108" Type="http://schemas.openxmlformats.org/officeDocument/2006/relationships/image" Target="media/image75.png"/><Relationship Id="rId54" Type="http://schemas.openxmlformats.org/officeDocument/2006/relationships/customXml" Target="ink/ink20.xml"/><Relationship Id="rId70" Type="http://schemas.openxmlformats.org/officeDocument/2006/relationships/image" Target="media/image41.png"/><Relationship Id="rId75" Type="http://schemas.openxmlformats.org/officeDocument/2006/relationships/image" Target="media/image44.png"/><Relationship Id="rId91" Type="http://schemas.openxmlformats.org/officeDocument/2006/relationships/image" Target="media/image59.png"/><Relationship Id="rId96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23" Type="http://schemas.openxmlformats.org/officeDocument/2006/relationships/image" Target="media/image11.png"/><Relationship Id="rId28" Type="http://schemas.openxmlformats.org/officeDocument/2006/relationships/customXml" Target="ink/ink10.xml"/><Relationship Id="rId49" Type="http://schemas.openxmlformats.org/officeDocument/2006/relationships/image" Target="media/image26.png"/><Relationship Id="rId114" Type="http://schemas.openxmlformats.org/officeDocument/2006/relationships/image" Target="media/image81.png"/><Relationship Id="rId10" Type="http://schemas.openxmlformats.org/officeDocument/2006/relationships/image" Target="media/image3.png"/><Relationship Id="rId31" Type="http://schemas.openxmlformats.org/officeDocument/2006/relationships/customXml" Target="ink/ink11.xml"/><Relationship Id="rId44" Type="http://schemas.openxmlformats.org/officeDocument/2006/relationships/customXml" Target="ink/ink16.xml"/><Relationship Id="rId52" Type="http://schemas.openxmlformats.org/officeDocument/2006/relationships/image" Target="media/image28.png"/><Relationship Id="rId60" Type="http://schemas.openxmlformats.org/officeDocument/2006/relationships/image" Target="media/image33.png"/><Relationship Id="rId65" Type="http://schemas.openxmlformats.org/officeDocument/2006/relationships/image" Target="media/image36.png"/><Relationship Id="rId73" Type="http://schemas.openxmlformats.org/officeDocument/2006/relationships/image" Target="media/image42.png"/><Relationship Id="rId78" Type="http://schemas.openxmlformats.org/officeDocument/2006/relationships/image" Target="media/image46.png"/><Relationship Id="rId81" Type="http://schemas.openxmlformats.org/officeDocument/2006/relationships/image" Target="media/image49.png"/><Relationship Id="rId86" Type="http://schemas.openxmlformats.org/officeDocument/2006/relationships/image" Target="media/image54.png"/><Relationship Id="rId94" Type="http://schemas.openxmlformats.org/officeDocument/2006/relationships/image" Target="media/image62.png"/><Relationship Id="rId99" Type="http://schemas.openxmlformats.org/officeDocument/2006/relationships/image" Target="media/image66.png"/><Relationship Id="rId101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customXml" Target="ink/ink2.xml"/><Relationship Id="rId13" Type="http://schemas.openxmlformats.org/officeDocument/2006/relationships/image" Target="media/image5.png"/><Relationship Id="rId18" Type="http://schemas.openxmlformats.org/officeDocument/2006/relationships/customXml" Target="ink/ink6.xml"/><Relationship Id="rId39" Type="http://schemas.openxmlformats.org/officeDocument/2006/relationships/image" Target="media/image20.png"/><Relationship Id="rId109" Type="http://schemas.openxmlformats.org/officeDocument/2006/relationships/image" Target="media/image76.png"/><Relationship Id="rId34" Type="http://schemas.openxmlformats.org/officeDocument/2006/relationships/image" Target="media/image17.png"/><Relationship Id="rId50" Type="http://schemas.openxmlformats.org/officeDocument/2006/relationships/image" Target="media/image27.png"/><Relationship Id="rId55" Type="http://schemas.openxmlformats.org/officeDocument/2006/relationships/image" Target="media/image30.png"/><Relationship Id="rId76" Type="http://schemas.openxmlformats.org/officeDocument/2006/relationships/image" Target="media/image45.png"/><Relationship Id="rId97" Type="http://schemas.openxmlformats.org/officeDocument/2006/relationships/image" Target="media/image65.png"/><Relationship Id="rId104" Type="http://schemas.openxmlformats.org/officeDocument/2006/relationships/image" Target="media/image71.png"/><Relationship Id="rId7" Type="http://schemas.openxmlformats.org/officeDocument/2006/relationships/image" Target="media/image1.png"/><Relationship Id="rId71" Type="http://schemas.openxmlformats.org/officeDocument/2006/relationships/hyperlink" Target="https://www.duckdns.org/" TargetMode="External"/><Relationship Id="rId92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customXml" Target="ink/ink8.xml"/><Relationship Id="rId40" Type="http://schemas.openxmlformats.org/officeDocument/2006/relationships/image" Target="media/image21.png"/><Relationship Id="rId45" Type="http://schemas.openxmlformats.org/officeDocument/2006/relationships/image" Target="media/image24.png"/><Relationship Id="rId66" Type="http://schemas.openxmlformats.org/officeDocument/2006/relationships/image" Target="media/image37.png"/><Relationship Id="rId87" Type="http://schemas.openxmlformats.org/officeDocument/2006/relationships/image" Target="media/image55.png"/><Relationship Id="rId110" Type="http://schemas.openxmlformats.org/officeDocument/2006/relationships/image" Target="media/image77.png"/><Relationship Id="rId115" Type="http://schemas.openxmlformats.org/officeDocument/2006/relationships/image" Target="media/image82.png"/><Relationship Id="rId61" Type="http://schemas.openxmlformats.org/officeDocument/2006/relationships/image" Target="media/image34.png"/><Relationship Id="rId82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customXml" Target="ink/ink4.xml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56" Type="http://schemas.openxmlformats.org/officeDocument/2006/relationships/customXml" Target="ink/ink21.xml"/><Relationship Id="rId77" Type="http://schemas.openxmlformats.org/officeDocument/2006/relationships/hyperlink" Target="https://elasticIP:8080" TargetMode="External"/><Relationship Id="rId100" Type="http://schemas.openxmlformats.org/officeDocument/2006/relationships/image" Target="media/image67.png"/><Relationship Id="rId105" Type="http://schemas.openxmlformats.org/officeDocument/2006/relationships/image" Target="media/image72.png"/><Relationship Id="rId8" Type="http://schemas.openxmlformats.org/officeDocument/2006/relationships/image" Target="media/image2.png"/><Relationship Id="rId51" Type="http://schemas.openxmlformats.org/officeDocument/2006/relationships/customXml" Target="ink/ink19.xml"/><Relationship Id="rId72" Type="http://schemas.openxmlformats.org/officeDocument/2006/relationships/hyperlink" Target="https://starsector.duckdns.org" TargetMode="External"/><Relationship Id="rId93" Type="http://schemas.openxmlformats.org/officeDocument/2006/relationships/image" Target="media/image61.png"/><Relationship Id="rId98" Type="http://schemas.openxmlformats.org/officeDocument/2006/relationships/hyperlink" Target="https://nextcloud.com/download/" TargetMode="Externa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customXml" Target="ink/ink17.xml"/><Relationship Id="rId67" Type="http://schemas.openxmlformats.org/officeDocument/2006/relationships/image" Target="media/image38.png"/><Relationship Id="rId116" Type="http://schemas.openxmlformats.org/officeDocument/2006/relationships/fontTable" Target="fontTable.xml"/><Relationship Id="rId20" Type="http://schemas.openxmlformats.org/officeDocument/2006/relationships/customXml" Target="ink/ink7.xml"/><Relationship Id="rId41" Type="http://schemas.openxmlformats.org/officeDocument/2006/relationships/customXml" Target="ink/ink15.xml"/><Relationship Id="rId62" Type="http://schemas.openxmlformats.org/officeDocument/2006/relationships/customXml" Target="ink/ink23.xml"/><Relationship Id="rId83" Type="http://schemas.openxmlformats.org/officeDocument/2006/relationships/image" Target="media/image51.png"/><Relationship Id="rId88" Type="http://schemas.openxmlformats.org/officeDocument/2006/relationships/image" Target="media/image56.png"/><Relationship Id="rId111" Type="http://schemas.openxmlformats.org/officeDocument/2006/relationships/image" Target="media/image78.png"/><Relationship Id="rId15" Type="http://schemas.openxmlformats.org/officeDocument/2006/relationships/image" Target="media/image6.png"/><Relationship Id="rId36" Type="http://schemas.openxmlformats.org/officeDocument/2006/relationships/customXml" Target="ink/ink13.xml"/><Relationship Id="rId57" Type="http://schemas.openxmlformats.org/officeDocument/2006/relationships/image" Target="media/image31.png"/><Relationship Id="rId106" Type="http://schemas.openxmlformats.org/officeDocument/2006/relationships/image" Target="media/image7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3T22:06:36.26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1020 0,'-36'0,"0"0,16 0,-3 0,-6 0,-1 0,-5 0,5 0,-10 0,14 0,-14 0,15 0,-4 0,6 0,-1 0,5 0,-4 0,8 0,-7 0,7 0,-4 0,5 0,1 0,-1 0,0 0,0 0,3 0,-2 0,6 0,-8 0,7 0,-8 0,6 0,-1 0,-2 0,3 0,-4 0,0 0,0 0,0 0,4 0,-3 0,6 0,-6 3,3-2,0 4,-2-4,3 1,-1 1,-1-2,1 1,-1-2,-1 0,3 0,-1 3,1-2,-3 1,1-2,0 0,1 0,-1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3T22:23:08.78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1070 8,'-37'0,"-4"0,23 0,-10 0,9 0,-4-1,0 0,2-1,-1 2,1-1,0 0,1-1,2 2,3 0,-2 0,3 0,-1 0,2 0,1 0,-1 0,0 0,-2 0,2 0,-2 0,2 0,-2 0,1 0,-1 0,4 0,-2 0,0 0,0 0,2 2,-1-2,3 3,-4-3,4 1,-1 0,-3 0,4 1,-6-1,6 0,-1 0,-1-1,0 3,0-1,-1-1,1 2,-2-2,2 0,1 0,-1 1,2-1,-4 1,4-1,-4 1,2-1,1 2,-3 0,5-2,-4 0,2 0,0 0,0 0,-2-1,2 0,-2 0,3 0,-2 0,1 0,0 0,-1 0,1 0,0 0,-1 0,1 0,0-1,-1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3T22:26:03.17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2098 34,'-39'0,"0"0,1 0,3 0,-8 0,-26 0,17 0,-17 0,26 0,16 0,-9 0,9 0,-6 0,-6 0,0 0,3 0,-1 0,7 0,-20 0,-4 0,2 0,1 0,2 0,16 0,8 0,-4 0,8 0,-2 0,5 0,-5 0,5 0,-5 0,6 0,-3 0,-33 0,24 0,-28 0,28 0,-11 0,0 0,-1 0,9 0,11 0,1 0,7 0,-3 0,6 0,-3 0,3 0,1 0,-5 0,3 0,-3 0,4 0,1 0,-5 0,3 0,-3 0,4 0,0 0,-4 0,4 0,-4 0,4 0,0 0,-4 0,4 0,-4 0,4 0,0 0,-1 0,1 0,-1 0,0 0,2 0,-3 0,2 0,-1-4,2 3,-2-5,3 3,-4-1,4 1,-3-1,2 1,-2 0,1 3,0-2,0 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3T22:11:10.03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0,'33'0,"1"0,-12 0,3 0,0 0,0 0,-6 0,4 0,-8 0,5 0,-6 0,2 0,-5 0,5 0,-5 0,5 0,-5 0,5 0,-5 0,5 0,-3 0,1 0,-1 0,0 0,-2 0,5 0,-5 0,2 0,-3 0,0 0,3 0,-3 0,7 0,1 0,-3 0,5 0,-6 0,0 0,-1 0,-3 0,0 0,7 0,-8 0,8 0,-6 0,0 0,2 0,-3 0,3 0,0 0,1 0,2 0,-2 0,3 0,0 0,-3 0,2 0,-2 0,2 0,-2 0,-1 0,0 0,-2 0,0 0,2 0,-4 0,5 0,-2 0,-4 0,5 0,-3 0,0 0,2 0,-2 0,-1 2,4-1,-6 3,6-4,-2 2,-2 0,4-2,-4 2,5-2,-5 0,4 0,-3 0,0 0,3 0,-6 0,4 0,0 0,1 1,-3 0,6 1,-9-2,6 0,-1 2,-3-1,5 2,-4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3T22:24:59.22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2261 59,'-56'0,"7"0,6 0,3 0,-9 0,8 0,-13 0,13 0,-8 0,4 0,13 0,-4 0,5 0,-4 0,-3 0,4 0,0 0,-4 0,7 0,-6 0,2 0,1 0,-5 0,5 0,1 0,-49 0,37 0,-42 0,55 0,-3 0,11 0,-1 0,1-3,3 2,-3-2,7 3,-3 0,0 0,3 0,-3 0,0 0,2-2,-5 1,5-1,-2 2,0 0,3 0,-7 0,7 0,-7 0,7 0,-7 0,7 0,-6 0,5 0,-5-3,5 3,-2-3,0 3,3 0,-3 0,3 0,1 0,0-3,2 3,-2-3,3 3,-1 0,-1-2,4 1,-1-1,2 1,0 0,-1-1,-1 0,2 2,-2-4,4 3,-2-2,-1 0,2 1,-4-2,4 4,-2-2,0 0,2 1,-3-1,3 2,-3 0,3 0,-2 0,2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3T22:11:18.64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0,'32'0,"-4"0,-11 0,4 0,-3 0,2 0,-3 0,-3 0,-1 0,-3 0,3 0,-3 0,3 0,-3 0,3 0,1 0,3 0,0 0,0 0,4 0,-4 0,4 0,19 0,-21 0,17 0,-23 0,-3 0,3 0,-3 0,0 0,4 0,-2 0,2 0,-4 0,16 0,-9 0,10 0,-11 0,-5 0,5 0,-5 0,5 0,-2 0,1 0,1 0,-2 0,-1 0,4 0,-7 0,3 0,0 0,-2 0,2 2,-3-1,3 1,-2-2,2 0,-3 0,0 0,3 2,-3-2,3 3,-3-3,3 0,-2 0,2 0,-3 0,0 0,7 0,-5 2,6-2,-9 3,1-3,5 0,-4 0,3 0,-4 0,2 0,-2 1,2-1,-2 3,0-3,2 0,-2 0,3 0,-4 0,3 0,-2 0,-1 0,4 0,-3 0,1 0,-1 0,-1 0,4 0,-4 0,1 0,1 0,-2 0,3 0,-3 0,4 0,-3 0,1 0,-1 0,0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3T22:16:44.44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0,'40'0,"0"0,-26 0,3 0,2 0,-3 0,5 0,-1 0,0 0,1 0,30 0,-23 0,29 0,-36 0,8 0,-7 0,2 0,-3 0,-1 0,0 0,1 0,-5 0,3 0,18 0,-12 0,15 0,-24 0,4 0,-4 0,5 3,-5-2,4 2,-4-3,1 0,2 0,-2 0,3 0,0 0,-3 0,2 3,-6-2,6 2,-6-3,8 0,-4 0,1 2,-2-1,1 2,-1-3,1 0,7 2,-13-1,9 2,-7-3,2 0,6 0,-5 0,1 0,0 0,-4 0,10 0,-10 0,4 0,1 0,-5 0,9 0,-9 0,5 0,1 0,-5 0,8 0,-7 0,2 0,2 0,-7 0,7 0,-2 0,-4 0,8 0,-9 0,2 0,4 0,-6 0,6 0,0 0,-5 0,7 0,-6 0,1 0,3-3,-5 3,2-3,0 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4T02:01:45.89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114 2,'17'0,"-4"-1,0 1,0 0,0 1,0 0,0 1,0 0,0 1,0 1,-1 0,0 0,13 7,2 1,0-1,1-1,1-2,-1-1,35 4,-20-3,-16-3,1-2,-1 0,1-2,0-1,0-1,-1-2,1 0,30-9,-17 5,0 2,1 1,-1 3,59 4,-1 0,-4-5,103 5,-193-3,1 0,-1 1,0 0,1 0,-1 0,0 1,0 0,0 0,0 0,0 0,0 1,0 0,-1 0,0 0,1 1,-1-1,0 1,-1 0,1 0,-1 0,0 1,0-1,0 1,0 0,-1 0,0 0,0 0,2 6,-4-10,11 30,-1 0,10 52,-15-58,15 45,-13-51,-2 0,0 1,0-1,0 23,-5-10,-1-1,-2 0,-2 0,0-1,-2 1,-1-1,-20 46,25-71,0-1,0 1,0-1,0 0,-1 0,0 0,0-1,0 1,0-1,0 0,-1 0,1-1,-1 1,0-1,0 0,0 0,0 0,0-1,0 0,0 0,-1 0,1-1,-6 0,1 1,0-1,0 0,0-1,0 0,0 0,0-1,0 0,1-1,-1 0,1-1,-17-8,20 7,1 1,0-1,0 0,1-1,0 1,0-1,0 0,0 0,1 0,0-1,0 1,1-1,-4-13,4 13,0 0,0 0,-1 0,0 0,0 1,0-1,-1 1,0 0,0 0,-1 0,0 0,-8-7,0 4,1-1,0 0,1-1,0-1,-11-15,16 20,0 0,0 1,-1 0,0 0,0 0,-1 1,0 0,1 0,-2 1,1 0,-10-3,-12-2,-59-11,39 9,5 5,0 1,0 2,-84 6,28-1,98-2,-31 0,0 0,0 3,-59 11,33-5,52-8,-1-1,1 1,-1 1,1 0,-1 0,1 0,0 1,0 0,0 1,1 0,-1 0,1 1,-12 9,-21 18,33-28,1 0,0 1,0 0,0 0,0 1,1 0,0-1,0 2,1-1,-1 0,1 1,1 0,-5 12,-5 21,1-8,2 0,2 1,1 0,1 1,-1 46,5-32,0-33,1 1,1 0,0-1,1 1,1-1,7 28,-7-39,0 0,0 0,1 0,-1-1,1 1,0-1,1 1,-1-1,0 0,1 0,0 0,-1-1,1 1,0-1,9 4,7 1,0 0,28 5,3 2,-18-4,1-1,0-2,60 5,103-8,-150-4,-27-1,0-1,36-9,-35 6,0 2,28-3,352 7,-376 1,0 1,0 1,0 1,0 1,46 19,-63-22,0 0,0 1,0 0,0 1,-1-1,1 1,7 8,-12-10,0 1,0 0,0 0,-1-1,1 2,-1-1,0 0,-1 0,1 1,-1-1,0 1,0-1,0 1,0 0,-1 5,2 29,-2-1,-1 0,-2 0,-14 63,12-54,4-38,0 1,0-1,0 0,-6 19,6-26,-1 1,1-1,0 0,0 0,-1 1,1-1,-1 0,0 0,0-1,0 1,1 0,-2 0,1-1,0 0,0 1,0-1,-1 0,1 0,-1 0,1 0,-1 0,-3 0,-26 3,1-2,-1-1,-52-6,-6 1,56 4,-3-1,1 2,-1 1,-70 13,74-7,2 1,0-2,-1-1,-43 2,51-6,-1 0,1 2,0 1,-36 12,30-4,1 1,1 2,-38 27,65-42,-50 36,40-27,-1-1,0 0,0-1,-1 0,1-1,-2-1,1 0,-1 0,0-1,0-1,-19 3,27-6,1-1,-1 1,0-1,1 0,-1 0,0-1,1 0,-1 0,1 0,-1-1,-8-3,11 3,0 0,1 0,-1-1,1 1,0 0,0-1,0 0,0 1,0-1,1 0,-1 0,1 0,-1 0,1 0,0 0,1 0,-1-1,0 1,1 0,0 0,0-6,-1-3,1 0,0 0,1-1,0 1,1 0,0 0,1 1,0-1,1 1,1-1,-1 1,2 0,0 1,0-1,8-9,102-159,-104 156,-1-1,-1 0,0-1,-2 0,9-52,-11 20,-3 0,-5-87,-1 32,2 107,1-1,0 0,0 0,0 0,1 0,0 0,0 0,0 0,1 1,-1-1,2 0,-1 1,0 0,1-1,0 1,0 0,1 0,0 1,-1-1,1 1,1 0,-1 0,7-5,-3 3,1-1,0 1,0 0,1 1,-1 0,1 1,0 0,1 1,-1 0,1 0,-1 1,1 0,0 1,0 0,-1 1,15 1,431 1,-456-2,44 4,-44-4,1 0,0 0,0 0,-1 0,1 0,0 0,0 1,-1-1,1 0,0 0,0 1,-1-1,1 0,0 1,-1-1,1 0,-1 1,1-1,0 1,-1-1,1 1,-1-1,1 1,-1 0,1-1,-1 1,0 0,1-1,-1 1,0 0,0-1,1 1,-1 0,0 0,0-1,0 1,0 0,0 0,0-1,0 1,0 0,0 0,0-1,0 1,-1 0,1 0,0-1,0 1,-1 0,1-1,-1 2,-7 7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4T02:01:35.74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114 1,'1'35,"-2"0,-2 0,-10 57,-1-37,-1 1,3 0,2 0,-5 112,16-134,0 3,-1 0,-2 0,-13 70,9-64,0 0,3 1,2-1,5 49,-2 7,-4 5,5 112,22-81,-24-122,2 0,0 0,0 0,1 0,0 0,2 0,6 12,2 1,2 0,22 27,-34-48,1 0,0-1,0 0,0 0,0 0,1-1,0 0,-1 0,1 0,0-1,1 0,-1 0,0 0,0-1,1 0,9 1,15-1,1 0,38-5,-10 0,-30 2,0-2,-1-2,1 0,55-22,33-6,-33 10,-62 16,-1 2,1 0,-1 2,41-4,-26 7,-1 1,1 2,0 2,42 9,-55-7,0-2,0-1,1-1,33-1,-46-1,1-1,-1-1,0 0,1 0,-1-1,0-1,0 0,0 0,-1-1,14-9,-20 10,0 0,0 0,-1-1,1 1,-1-1,-1 0,1-1,-1 1,0-1,3-5,23-68,-8 20,-13 42,-1 0,0-1,-2 0,7-31,-12 45,1-1,-1 1,0-1,0 1,0-1,0 1,-1-1,0 1,0-1,0 1,-1 0,1 0,-1 0,0 0,0 0,0 0,-1 0,1 0,-1 1,0-1,0 1,-1 0,1 0,-8-5,-15-8,-2 1,0 1,-1 2,0 1,0 1,-1 1,-1 2,-36-5,8 2,30 4,-1 1,-39 0,-440 6,489 0,-1 1,-34 8,33-5,0-1,-24 1,10-4,12 1,0-1,0-2,-29-3,47 3,0 0,0-1,1 1,-1-1,1 0,-1 0,1-1,0 0,0 0,0 0,0 0,0-1,1 0,-1 0,1 0,0 0,1-1,-5-6,2 0,0-1,1 0,0 0,1-1,1 1,0-1,1 0,-2-15,3-1,1 0,4-45,-2 65,0 0,1 1,-1 0,2-1,-1 1,1 0,0 1,1-1,8-11,-4 7,1 0,1 1,-1 0,23-16,-4 6,1 1,0 2,2 0,65-24,-77 37,0 1,42-2,23-5,-46 5,1 1,1 3,-1 1,44 4,-28 0,61-6,-45-9,-52 7,0 1,28-1,-27 5,-1-1,1-1,-1-1,0-1,0 0,0-2,0 0,-1-1,0-1,-1-1,0-1,0 0,-1-1,0-1,23-22,1 1,-33 28,0-1,0 0,0-1,-1 0,0 0,6-9,25-28,-30 37,-1-1,0 0,0 0,0-1,-1 1,8-18,-13 25,-1 0,0-1,1 1,-1 0,0 0,0 0,0-1,0 1,0 0,0 0,0 0,0-1,-1 1,1 0,0 0,-1 0,1 0,-1-1,1 1,-1 0,0 0,1 0,-1 0,0 0,0 1,1-1,-1 0,0 0,0 0,0 1,0-1,0 0,0 1,0-1,-1 1,1-1,0 1,0 0,0-1,-2 1,-8-3,0 1,-1 0,-18 0,4-1,-17-4,-61-3,55 7,-41-9,54 6,-53-2,-846 9,912-1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3T22:18:12.51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0,'0'0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4T02:00:24.08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3,'112'-2,"124"4,-164 12,-52-10,-1 0,31 2,638-5,-334-3,608 2,-939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3T22:06:47.68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1295 26,'-39'0,"7"0,9 0,-1 0,-1 0,-4 0,0 0,4 0,-14 0,12 0,-18 0,13 0,-9 0,6 0,-6 0,4 0,-4 0,6 0,0 0,-1 0,1 0,5 0,1 0,6 0,-1 0,1 0,-1 0,5 0,0 0,-17 0,16 0,-17 0,23 0,0 0,4 0,-3 0,2-6,-3 5,1-5,-1 6,3 0,-2 0,3 0,-4 0,0 0,3 0,-2 0,6-3,-5 2,3-2,-1 3,-4 0,7 0,-7-2,5 1,0-2,-4 3,1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4T02:00:29.37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2269 220,'-29'0,"0"-1,0-1,0-1,0-2,-43-13,40 9,-1 2,-34-3,-23-5,55 9,-51-3,-23-3,7 2,81 10,0-2,1 0,-1-1,0-1,-38-14,40 12,-1 0,1 1,-1 1,0 1,-33-1,-49-9,75 9,-1 0,-46 2,46 2,0-2,-44-7,4-1,0 3,-1 3,-103 6,41 1,-162-3,270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4T02:00:28.41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0,'5'0,"6"0,5 0,5 0,-1 5,-9 1,-6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4T02:00:27.46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0,'17'1,"-1"1,0 0,0 1,0 0,0 2,20 8,3 0,49 8,-56-14,41 13,1 9,-34-13,0-1,1-2,68 13,-51-18,-8 0,84 2,-110-10,0 1,0 1,0 1,24 6,-18-4,1-1,-1-1,1-2,33-2,-31-1,-1 2,1 2,46 7,-39-2,41 2,-43-6,54 11,-46-7,1-1,-1-3,1-2,50-5,11 1,480 3,-608 0,-2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4T02:00:08.09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4T02:00:04.38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1 375,'30'1,"0"2,30 7,-29-4,58 2,-48-6,48 9,-49-5,57 1,599-8,-675 3,-1 0,35 8,-33-5,0-2,25 2,42-5,-53-1,1 1,-1 2,71 13,113 20,-184-31,31 8,-46-7,0-1,30 1,725-3,-375-5,-379 2,-1-1,43-11,-11 2,1 1,-26 4,1 1,46-1,17 4,137 6,-157 8,-52-7,1-1,27 1,677-3,-354-5,-277 2,106 3,-111 11,-56-7,59 3,416-11,-492 1,0 0,1-2,20-5,38-5,11-1,-62 9,0 1,27-1,-46 5,-1 0,1 0,-1 0,0-1,1 1,-1-1,0 0,0-1,1 1,-1-1,0 0,0 0,-1 0,1 0,0-1,-1 0,1 1,-1-1,0 0,0-1,0 1,0-1,-1 1,1-1,-1 0,0 0,0 0,-1 0,1 0,-1 0,0 0,0 0,0-1,0 1,-1-1,0-7,0 10,2-21,0-1,-2 0,-6-45,5 64,0 1,0-1,0 0,0 1,0-1,-1 1,0-1,0 1,0 0,-1 0,0 0,1 0,-1 0,0 1,-1-1,1 1,-1 0,1 0,-1 0,0 0,0 1,0 0,-1 0,1 0,0 0,-8-2,-21-3,1 0,-1 1,-53-3,71 8,1-1,-1-1,1 0,-1-1,1-1,1 0,-24-12,23 10,0 0,0 1,-1 1,0 1,0 0,-29-4,-360 7,193 3,180-3,-59-11,58 6,-55-2,-1250 9,1316 0,1 1,-35 8,33-5,0-1,-25 1,-31-5,44-1,0 2,-1 1,-62 12,55-7,0-2,0-2,0-1,-55-6,-2 2,52 2,-1 2,-70 12,14-3,71-8,-55 10,42-6,0-2,0-1,-1-3,-50-5,-11 1,82 3,1 2,-1 0,-41 10,-19 0,67-10,0 0,0 1,1 1,-30 9,27-6,0-1,-1-1,0-2,1 0,-1-1,-36-1,-17 2,-18 9,60-6,-55 1,-1060-8,1125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3T22:10:02.902"/>
    </inkml:context>
    <inkml:brush xml:id="br0">
      <inkml:brushProperty name="width" value="0.2" units="cm"/>
      <inkml:brushProperty name="height" value="0.4" units="cm"/>
      <inkml:brushProperty name="color" value="#FF8517"/>
      <inkml:brushProperty name="tip" value="rectangle"/>
      <inkml:brushProperty name="rasterOp" value="maskPen"/>
    </inkml:brush>
  </inkml:definitions>
  <inkml:trace contextRef="#ctx0" brushRef="#br0">1 1,'37'0,"-5"0,-4 0,-3 0,4 3,0 1,-4 0,3 0,-8-2,4-1,0 2,-4-3,8 0,-3 0,0 0,-1 0,0 0,-4 0,32 5,-29-4,23 4,-30-2,0-2,2 1,-2-2,4 0,-4 0,3 0,-4 0,1 0,3 0,-7 0,3 0,1 0,-4 0,7 0,-7 0,7 0,-7 0,7 0,-7 0,7 0,-7 0,3 0,-3 0,-1 0,0 0,1 0,-1 2,1-1,-1 2,3-1,-2-1,2 1,-6-2,3 0,3 0,-2 0,9 0,-9 0,7 0,-7 0,7 0,-3 0,3 0,1 0,-4 0,2 3,-2-2,4 5,-1-6,1 3,-1-3,1 3,-1-2,1 2,-4-3,3 0,-3 0,3 3,1-3,-1 3,1-3,-2 0,2 0,-1 0,1 0,-1 0,1 0,0 0,-1 0,5 0,-3 0,7 0,-8 0,8 0,-7 0,3 0,-5 0,1 0,-1 0,-3 0,3 0,-3 0,0 0,2 0,-5 0,5-3,-2 3,0-3,3 3,-3 0,4 0,-5 0,4 0,-3 0,0 0,3 0,-7 0,3 0,-3 0,3 0,-3 0,3 0,0 0,-2 0,2 0,0 0,-3 0,7-3,-7 2,3-4,0 4,-3-4,7 4,-7-4,4 4,-5-1,0 2,1 0,3 0,-3 0,3 0,0 0,-2 0,2 0,-4 0,-2 0,4 0,-4 0,2 0,2 0,-4 0,2 0,2 0,-4 0,5 0,-3 0,-2 0,7 0,-7 0,5 0,-3 0,0 0,-2 0,6 0,-9 0,9 0,-6 0,4 0,-2 0,-1 0,0 0,0 0,2 0,-2 0,2 0,-3 0,1 0,2 0,-2 0,2 0,-2 0,-1 0,3 0,-2 0,2 0,-2 2,-1-1,4 1,-3-2,2 0,-3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3T22:09:06.083"/>
    </inkml:context>
    <inkml:brush xml:id="br0">
      <inkml:brushProperty name="width" value="0.2" units="cm"/>
      <inkml:brushProperty name="height" value="0.4" units="cm"/>
      <inkml:brushProperty name="color" value="#FF8517"/>
      <inkml:brushProperty name="tip" value="rectangle"/>
      <inkml:brushProperty name="rasterOp" value="maskPen"/>
    </inkml:brush>
  </inkml:definitions>
  <inkml:trace contextRef="#ctx0" brushRef="#br0">1 1,'0'0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3T22:08:17.039"/>
    </inkml:context>
    <inkml:brush xml:id="br0">
      <inkml:brushProperty name="width" value="0.2" units="cm"/>
      <inkml:brushProperty name="height" value="0.4" units="cm"/>
      <inkml:brushProperty name="color" value="#FF8517"/>
      <inkml:brushProperty name="tip" value="rectangle"/>
      <inkml:brushProperty name="rasterOp" value="maskPen"/>
    </inkml:brush>
  </inkml:definitions>
  <inkml:trace contextRef="#ctx0" brushRef="#br0">1430 0,'-33'0,"7"0,10 0,1 0,3 0,-3 0,3 0,1 0,-1 0,1 0,-1 0,1 0,-1 0,1 0,-1 0,-2 0,2 0,1 0,0 0,3 0,-6 0,2 0,-2 0,2 0,1 0,-1 0,1 0,-1 0,1 0,-1 0,1 0,-1 0,-3 0,3 0,-7 0,3 0,0 0,-3 0,3 0,-4 3,4-2,-2 2,5-3,-2 0,0 0,3 0,-4 0,5 0,-4 2,2-1,-2 2,5-3,-6 0,4 0,-3 0,3 3,-3-3,3 3,-3-3,3 0,-3 3,3-3,-4 3,1-3,3 3,-3-3,0 3,2-3,-2 0,0 0,2 2,-5-1,5 2,-2-3,4 0,-1 0,-5 0,5 0,-2 0,1 0,6 0,-6 0,3 2,1-2,-4 3,5-3,-5 0,4 0,-3 0,2 0,-2 0,0 0,1 0,1 0,0 0,0 0,-1 0,1 0,0 0,-2 0,2 0,-2 0,2 0,0 0,-2 0,1 0,0 0,1 0,1 0,-1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3T22:07:25.20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2941 62,'-59'0,"-5"0,3 0,7 0,-2 0,-22 0,19 0,0 0,-16 0,-1 0,-13 0,19 0,-12 0,8 0,6 0,-13 0,12 0,-12 0,6 0,4 0,-1 0,-7 0,18 0,4 0,17 0,4 0,-3 0,9 0,0 0,2 0,3 0,0-3,1 2,0-2,4 0,-8 3,7-6,-3 5,0-5,3 5,1-5,1 6,7-5,-7 5,7-5,-3 4,3-4,1 4,-1-1,1-1,-1 2,3-1,-7 2,7 0,-8 0,5 0,1-3,-1 2,4-1,-8 2,6 0,-7 0,5 0,1 0,-1 0,1 0,-1 0,1 0,-1 0,-3 0,3 0,-3 0,3 0,-3 0,2 0,-2 0,4 0,-1 0,1 0,-1 0,-5 0,7 0,-7 0,8 0,-2 0,-1 0,1 0,-1 0,-2 0,5 0,-4 0,2 0,2 0,-4 0,5 0,-4 0,-1 0,4 0,-3 0,3 0,-4 0,4 0,-7 0,10 0,-6 0,1 0,3 0,-1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3T22:07:23.18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2814 14,'-35'0,"2"0,12 0,1 0,-8 0,7 0,-34 0,24 0,-25 0,31 0,-3 0,3 0,0 0,-3 0,3 0,0 0,-3 0,3 0,0 0,-3 0,3 0,-4 0,0-3,4 2,-3-2,7 3,-7 0,8 0,-4 0,4 0,4 0,-3 0,7 0,-7 0,7 0,-7 0,7 0,-7 0,6 0,-5 0,2-3,0 2,-3-2,3 3,-4 0,4 0,-2 0,2 0,-4 0,0 0,4 0,-2 0,5 0,-2 0,0 0,2 0,-2 0,4 0,-4 0,2 0,-2 0,3 0,-3 0,3 0,-3 0,0 0,2 0,-2 0,0 0,3 0,-7 0,-2 0,0 0,0 0,2 0,3 0,-4 0,1 0,3 0,-3 0,6 0,-5 0,5 0,-2 0,4 0,2 0,-7 0,6 0,-4 0,3 0,3 0,-4 0,1 3,-1-3,3 3,-5-3,4 2,-5-1,4 2,-1-3,1 2,-4-1,2 4,-6-4,7 1,-7 1,3-2,0 4,-3-4,7 1,-7-2,7 3,-3-3,3 3,1-3,-1 3,1-3,-1 3,0-3,1 2,-1-1,1 0,-1-1,4 3,-3-3,2 2,-5-2,2 0,1 3,1-3,1 2,-5-2,5 0,-4 3,2-2,-1 1,1-2,0 3,2-3,-4 5,0-4,0 2,1-1,1-1,-1 1,1-2,-1 3,0-2,1 1,-1-2,-1 0,0 0,3 2,-1-1,0 1,2-2,-7 0,10 0,-7 0,3 0,1 0,-6 0,7 0,-2 2,-2-1,4 1,-4-2,0 0,4 0,-6 0,6 0,-4 0,0 0,4 0,-5 0,5 0,-4 0,2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4T02:02:12.756"/>
    </inkml:context>
    <inkml:brush xml:id="br0">
      <inkml:brushProperty name="width" value="0.3" units="cm"/>
      <inkml:brushProperty name="height" value="0.6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0 55,'483'0,"-462"-1,1-2,39-8,-5-1,3 2,-21 3,0 2,40-1,-55 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3T22:23:20.964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</inkml:brush>
  </inkml:definitions>
  <inkml:trace contextRef="#ctx0" brushRef="#br0">1094 0,'-13'0,"1"0,7 0,-2 0,0 0,-1 0,1 0,-2 0,2 0,-7 0,3 0,-6 0,-24 0,19 0,-19 0,24 0,6 0,-6 0,9 0,-3 0,4 0,-3 0,3 0,0 0,0 0,0 0,0 0,0 0,0 0,0 0,0 0,0 0,0 0,0 0,0 0,0 0,0 0,2 0,-2 0,2 0,0 0,-2 0,4 0,-5 0,4 0,-4 0,4 0,-2 2,1-2,-2 2,2-2,-3 0,4 1,-4 0,5 0,-5-1,4 1,-4 0,4 0,-3-1,3 1,-3 0,3 0,-1 0,-2 0,2 0,-2 1,4-2,-4 2,2-1,-2-1,3 2,-4-2,4 0,-2 1,1-1,-2 2,0-2,0 0,2 1,0-1,-1 2,0-2,-2 0,5 0,-4 0,2 1,-2 0,0 0,1-1,0 0,1 0,-2 0,0 0,1 2,0-2,0 1,1-1,-1 0,2 0,-2 0,-1 0,1 0,0 0,1 0,-1 0,0 0,0 0,1 0,-2 0,2 0,-1 0,1 0,-2 0,1 0,-2 0,5 0,-4 0,1 0,-2 0,0 0,3 0,-2 0,2 0,-2 0,0 0,0 0,0 0,0 0,0 0,0 0,0 0,1 0,0 0,1 0,-2 0,1 0,0-1,0 0,1 0,-1 1,2-2,-2 2,1-1,0 1,0-2,0 2,0-1,-1-1,1 2,1-3,-2 3,1-3,0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72E1A3-2707-47EA-B6D3-F443005368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30</Pages>
  <Words>1681</Words>
  <Characters>9586</Characters>
  <Application>Microsoft Office Word</Application>
  <DocSecurity>0</DocSecurity>
  <Lines>79</Lines>
  <Paragraphs>22</Paragraphs>
  <ScaleCrop>false</ScaleCrop>
  <Company/>
  <LinksUpToDate>false</LinksUpToDate>
  <CharactersWithSpaces>11245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Adekojo Abimbola</dc:creator>
  <cp:keywords/>
  <dc:description/>
  <cp:lastModifiedBy>Adekojo Abimbola</cp:lastModifiedBy>
  <cp:revision>187</cp:revision>
  <dcterms:created xsi:type="dcterms:W3CDTF">2023-10-23T18:18:00Z</dcterms:created>
  <dcterms:modified xsi:type="dcterms:W3CDTF">2023-11-24T17:39:00Z</dcterms:modified>
</cp:coreProperties>
</file>